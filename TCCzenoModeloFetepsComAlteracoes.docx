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5D5B773" w14:textId="77777777" w:rsidR="00E147DE" w:rsidRPr="00742CE8" w:rsidRDefault="00E147DE" w:rsidP="00E147DE">
      <w:pPr>
        <w:spacing w:before="0" w:after="0" w:line="360" w:lineRule="auto"/>
        <w:rPr>
          <w:b/>
          <w:bCs/>
          <w:color w:val="A02B93" w:themeColor="accent5"/>
          <w:szCs w:val="28"/>
          <w:lang w:val="pt-BR"/>
        </w:rPr>
      </w:pPr>
    </w:p>
    <w:p w14:paraId="72EB5CEA" w14:textId="0A2A4137" w:rsidR="00E147DE" w:rsidRPr="00742CE8" w:rsidRDefault="00E147DE" w:rsidP="00E147DE">
      <w:pPr>
        <w:spacing w:before="0" w:after="0" w:line="360" w:lineRule="auto"/>
        <w:jc w:val="center"/>
        <w:rPr>
          <w:b/>
          <w:bCs/>
          <w:color w:val="A02B93" w:themeColor="accent5"/>
          <w:szCs w:val="28"/>
          <w:lang w:val="pt-BR"/>
        </w:rPr>
      </w:pPr>
      <w:r w:rsidRPr="00742CE8">
        <w:rPr>
          <w:b/>
          <w:bCs/>
          <w:color w:val="A02B93" w:themeColor="accent5"/>
          <w:szCs w:val="28"/>
          <w:lang w:val="pt-BR"/>
        </w:rPr>
        <w:t>ZENO:</w:t>
      </w:r>
    </w:p>
    <w:p w14:paraId="4A58684E" w14:textId="77777777" w:rsidR="00E147DE" w:rsidRPr="00742CE8" w:rsidRDefault="00E147DE" w:rsidP="00E147DE">
      <w:pPr>
        <w:spacing w:before="0" w:after="0" w:line="360" w:lineRule="auto"/>
        <w:jc w:val="center"/>
        <w:rPr>
          <w:b/>
          <w:bCs/>
          <w:color w:val="A02B93" w:themeColor="accent5"/>
          <w:szCs w:val="28"/>
          <w:lang w:val="pt-BR"/>
        </w:rPr>
      </w:pPr>
      <w:r w:rsidRPr="00742CE8">
        <w:rPr>
          <w:b/>
          <w:bCs/>
          <w:color w:val="A02B93" w:themeColor="accent5"/>
          <w:szCs w:val="28"/>
          <w:lang w:val="pt-BR"/>
        </w:rPr>
        <w:t>SISTEMA GERENCIADOR DE MICROEMPRESAS</w:t>
      </w:r>
    </w:p>
    <w:p w14:paraId="6BDADD46" w14:textId="77777777" w:rsidR="002B0DF4" w:rsidRPr="00272329" w:rsidRDefault="002B0DF4" w:rsidP="00E147DE">
      <w:pPr>
        <w:spacing w:before="0" w:after="0" w:line="360" w:lineRule="auto"/>
        <w:jc w:val="center"/>
        <w:rPr>
          <w:b/>
          <w:bCs/>
          <w:color w:val="501549" w:themeColor="accent5" w:themeShade="80"/>
          <w:sz w:val="22"/>
        </w:rPr>
      </w:pPr>
    </w:p>
    <w:p w14:paraId="0A9F42A5" w14:textId="0329E29D" w:rsidR="00E147DE" w:rsidRPr="00742CE8" w:rsidRDefault="002B0DF4" w:rsidP="70E72FB1">
      <w:pPr>
        <w:spacing w:before="0" w:after="0" w:line="360" w:lineRule="auto"/>
        <w:rPr>
          <w:color w:val="501549" w:themeColor="accent5" w:themeShade="80"/>
          <w:sz w:val="22"/>
          <w:lang w:val="pt-BR"/>
        </w:rPr>
      </w:pPr>
      <w:r w:rsidRPr="70E72FB1">
        <w:rPr>
          <w:b/>
          <w:bCs/>
          <w:color w:val="A02B93" w:themeColor="accent5"/>
          <w:sz w:val="20"/>
          <w:szCs w:val="20"/>
        </w:rPr>
        <w:t>Resumo:</w:t>
      </w:r>
      <w:r>
        <w:br/>
      </w:r>
      <w:r w:rsidR="00E147DE" w:rsidRPr="70E72FB1">
        <w:rPr>
          <w:color w:val="501549" w:themeColor="accent5" w:themeShade="80"/>
          <w:sz w:val="22"/>
          <w:lang w:val="pt-BR"/>
        </w:rPr>
        <w:t>A Revolução Tecnológica permitiu que as tecnologias digitais que eram propriedade de grandes empresas, estivessem disponíveis agora aos pequenos negócios e consequentemente, aos microempresários. Dentre essas tecnologias, há o ERP (Enterprise Resource Planning, ou Planejamento de Recursos Empresariais), que é o foco deste</w:t>
      </w:r>
      <w:ins w:id="0" w:author="Caio Costa" w:date="2025-06-10T18:44:00Z" w16du:dateUtc="2025-06-10T21:44:00Z">
        <w:r w:rsidR="00576FCE">
          <w:rPr>
            <w:color w:val="501549" w:themeColor="accent5" w:themeShade="80"/>
            <w:sz w:val="22"/>
            <w:lang w:val="pt-BR"/>
          </w:rPr>
          <w:t xml:space="preserve"> projeto</w:t>
        </w:r>
      </w:ins>
      <w:commentRangeStart w:id="1"/>
      <w:commentRangeStart w:id="2"/>
      <w:del w:id="3" w:author="Caio Costa" w:date="2025-06-10T18:44:00Z" w16du:dateUtc="2025-06-10T21:44:00Z">
        <w:r w:rsidR="00E147DE" w:rsidRPr="70E72FB1" w:rsidDel="00576FCE">
          <w:rPr>
            <w:color w:val="501549" w:themeColor="accent5" w:themeShade="80"/>
            <w:sz w:val="22"/>
            <w:lang w:val="pt-BR"/>
          </w:rPr>
          <w:delText xml:space="preserve"> trabalho acadêmico</w:delText>
        </w:r>
        <w:commentRangeEnd w:id="1"/>
        <w:r w:rsidDel="00576FCE">
          <w:commentReference w:id="1"/>
        </w:r>
      </w:del>
      <w:commentRangeEnd w:id="2"/>
      <w:r w:rsidR="00576FCE">
        <w:rPr>
          <w:rStyle w:val="Refdecomentrio"/>
        </w:rPr>
        <w:commentReference w:id="2"/>
      </w:r>
      <w:del w:id="4" w:author="Caio Costa" w:date="2025-06-10T18:44:00Z" w16du:dateUtc="2025-06-10T21:44:00Z">
        <w:r w:rsidR="00E147DE" w:rsidRPr="70E72FB1" w:rsidDel="00576FCE">
          <w:rPr>
            <w:color w:val="501549" w:themeColor="accent5" w:themeShade="80"/>
            <w:sz w:val="22"/>
            <w:lang w:val="pt-BR"/>
          </w:rPr>
          <w:delText>,</w:delText>
        </w:r>
      </w:del>
      <w:r w:rsidR="00E147DE" w:rsidRPr="70E72FB1">
        <w:rPr>
          <w:color w:val="501549" w:themeColor="accent5" w:themeShade="80"/>
          <w:sz w:val="22"/>
          <w:lang w:val="pt-BR"/>
        </w:rPr>
        <w:t xml:space="preserve"> o qual infere que esta tecnologia é essencial para o MEI (Microempreendedor Individual) atualmente, para que ele se mantenha competitivo no mercado, tenha uma melhor gestão do seu negócio, e se integre ao mundo digital. </w:t>
      </w:r>
    </w:p>
    <w:p w14:paraId="1ACC62ED" w14:textId="1717D44D" w:rsidR="00E147DE" w:rsidRPr="00742CE8" w:rsidRDefault="00E147DE" w:rsidP="70E72FB1">
      <w:pPr>
        <w:spacing w:before="0" w:after="0" w:line="360" w:lineRule="auto"/>
        <w:rPr>
          <w:color w:val="501549" w:themeColor="accent5" w:themeShade="80"/>
          <w:sz w:val="22"/>
          <w:lang w:val="pt-BR"/>
        </w:rPr>
      </w:pPr>
      <w:r w:rsidRPr="70E72FB1">
        <w:rPr>
          <w:color w:val="501549" w:themeColor="accent5" w:themeShade="80"/>
          <w:sz w:val="22"/>
          <w:lang w:val="pt-BR"/>
        </w:rPr>
        <w:t xml:space="preserve">Tendo isso em mente, apresentamos um sistema ERP enxuto e personalizável, cujo nome é Zeno, voltado a este público consumidor, que oferece controle sobre as </w:t>
      </w:r>
      <w:ins w:id="5" w:author="Caio Costa" w:date="2025-06-10T18:46:00Z" w16du:dateUtc="2025-06-10T21:46:00Z">
        <w:r w:rsidR="00576FCE">
          <w:rPr>
            <w:color w:val="501549" w:themeColor="accent5" w:themeShade="80"/>
            <w:sz w:val="22"/>
            <w:lang w:val="pt-BR"/>
          </w:rPr>
          <w:t xml:space="preserve">os processos principais da empresa. </w:t>
        </w:r>
      </w:ins>
      <w:del w:id="6" w:author="Caio Costa" w:date="2025-06-10T18:46:00Z" w16du:dateUtc="2025-06-10T21:46:00Z">
        <w:r w:rsidRPr="70E72FB1" w:rsidDel="00576FCE">
          <w:rPr>
            <w:color w:val="501549" w:themeColor="accent5" w:themeShade="80"/>
            <w:sz w:val="22"/>
            <w:lang w:val="pt-BR"/>
          </w:rPr>
          <w:delText xml:space="preserve">tarefas relativas à empresa, o agendamento de eventos importantes, gestão de </w:delText>
        </w:r>
        <w:commentRangeStart w:id="7"/>
        <w:commentRangeStart w:id="8"/>
        <w:r w:rsidRPr="70E72FB1" w:rsidDel="00576FCE">
          <w:rPr>
            <w:color w:val="501549" w:themeColor="accent5" w:themeShade="80"/>
            <w:sz w:val="22"/>
            <w:lang w:val="pt-BR"/>
          </w:rPr>
          <w:delText>fluxo de caixa</w:delText>
        </w:r>
        <w:commentRangeEnd w:id="7"/>
        <w:r w:rsidDel="00576FCE">
          <w:commentReference w:id="7"/>
        </w:r>
      </w:del>
      <w:commentRangeEnd w:id="8"/>
      <w:r w:rsidR="00576FCE">
        <w:rPr>
          <w:rStyle w:val="Refdecomentrio"/>
        </w:rPr>
        <w:commentReference w:id="8"/>
      </w:r>
      <w:del w:id="9" w:author="Caio Costa" w:date="2025-06-10T18:46:00Z" w16du:dateUtc="2025-06-10T21:46:00Z">
        <w:r w:rsidRPr="70E72FB1" w:rsidDel="00576FCE">
          <w:rPr>
            <w:color w:val="501549" w:themeColor="accent5" w:themeShade="80"/>
            <w:sz w:val="22"/>
            <w:lang w:val="pt-BR"/>
          </w:rPr>
          <w:delText xml:space="preserve"> e controle de estoque. </w:delText>
        </w:r>
      </w:del>
      <w:r w:rsidRPr="70E72FB1">
        <w:rPr>
          <w:color w:val="501549" w:themeColor="accent5" w:themeShade="80"/>
          <w:sz w:val="22"/>
          <w:lang w:val="pt-BR"/>
        </w:rPr>
        <w:t>Isso resulta em uma visão completa e organizada da empresa, em uma plataforma simples e fácil de usar.</w:t>
      </w:r>
    </w:p>
    <w:p w14:paraId="4667B1A7" w14:textId="5E56D191" w:rsidR="002B0DF4" w:rsidRPr="00742CE8" w:rsidRDefault="00E147DE" w:rsidP="002B0DF4">
      <w:pPr>
        <w:spacing w:before="0" w:after="0" w:line="360" w:lineRule="auto"/>
        <w:rPr>
          <w:bCs/>
          <w:color w:val="501549" w:themeColor="accent5" w:themeShade="80"/>
          <w:sz w:val="22"/>
          <w:szCs w:val="20"/>
          <w:lang w:val="pt-BR"/>
        </w:rPr>
      </w:pPr>
      <w:r w:rsidRPr="00742CE8">
        <w:rPr>
          <w:bCs/>
          <w:color w:val="501549" w:themeColor="accent5" w:themeShade="80"/>
          <w:sz w:val="22"/>
          <w:szCs w:val="20"/>
          <w:lang w:val="pt-BR"/>
        </w:rPr>
        <w:t>Nosso objetivo com este trabalho é mostrar a como um sistema deste pode beneficiar o MEI, sua concepção e funcionalidades.</w:t>
      </w:r>
    </w:p>
    <w:p w14:paraId="13172AD0" w14:textId="77777777" w:rsidR="002B0DF4" w:rsidRPr="00272329" w:rsidRDefault="002B0DF4" w:rsidP="002B0DF4">
      <w:pPr>
        <w:spacing w:before="0" w:after="0" w:line="360" w:lineRule="auto"/>
        <w:rPr>
          <w:b/>
          <w:bCs/>
          <w:color w:val="501549" w:themeColor="accent5" w:themeShade="80"/>
          <w:sz w:val="20"/>
          <w:szCs w:val="20"/>
        </w:rPr>
      </w:pPr>
    </w:p>
    <w:p w14:paraId="6D708715" w14:textId="77777777" w:rsidR="00E147DE" w:rsidRPr="00742CE8" w:rsidRDefault="002B0DF4" w:rsidP="00E147DE">
      <w:pPr>
        <w:pStyle w:val="normalFetesp"/>
        <w:rPr>
          <w:sz w:val="22"/>
        </w:rPr>
      </w:pPr>
      <w:r w:rsidRPr="005F1571">
        <w:rPr>
          <w:b/>
          <w:color w:val="A02B93" w:themeColor="accent5"/>
          <w:szCs w:val="20"/>
        </w:rPr>
        <w:t>Palavras</w:t>
      </w:r>
      <w:r w:rsidR="009E5468" w:rsidRPr="005F1571">
        <w:rPr>
          <w:b/>
          <w:color w:val="A02B93" w:themeColor="accent5"/>
          <w:szCs w:val="20"/>
        </w:rPr>
        <w:t>-c</w:t>
      </w:r>
      <w:r w:rsidRPr="005F1571">
        <w:rPr>
          <w:b/>
          <w:color w:val="A02B93" w:themeColor="accent5"/>
          <w:szCs w:val="20"/>
        </w:rPr>
        <w:t xml:space="preserve">have:  </w:t>
      </w:r>
      <w:r w:rsidR="00E147DE" w:rsidRPr="00742CE8">
        <w:rPr>
          <w:sz w:val="22"/>
        </w:rPr>
        <w:t>Tecnologias, ERP, MEI, Gestão, Mundo Digital.</w:t>
      </w:r>
    </w:p>
    <w:p w14:paraId="6BB75DE1" w14:textId="5F5F7DF8" w:rsidR="002B0DF4" w:rsidRPr="00272329" w:rsidRDefault="002B0DF4" w:rsidP="002B0DF4">
      <w:pPr>
        <w:spacing w:before="0" w:after="0" w:line="360" w:lineRule="auto"/>
        <w:rPr>
          <w:color w:val="501549" w:themeColor="accent5" w:themeShade="80"/>
          <w:sz w:val="20"/>
          <w:szCs w:val="20"/>
        </w:rPr>
      </w:pPr>
    </w:p>
    <w:p w14:paraId="749967E9" w14:textId="77777777" w:rsidR="002B0DF4" w:rsidRPr="005F1571" w:rsidRDefault="002B0DF4" w:rsidP="002B0DF4">
      <w:pPr>
        <w:spacing w:before="0" w:after="0" w:line="360" w:lineRule="auto"/>
        <w:rPr>
          <w:b/>
          <w:bCs/>
          <w:color w:val="A02B93" w:themeColor="accent5"/>
          <w:sz w:val="20"/>
          <w:szCs w:val="20"/>
        </w:rPr>
      </w:pPr>
      <w:r w:rsidRPr="005F1571">
        <w:rPr>
          <w:b/>
          <w:bCs/>
          <w:color w:val="A02B93" w:themeColor="accent5"/>
          <w:sz w:val="20"/>
          <w:szCs w:val="20"/>
        </w:rPr>
        <w:t>1. Introdução</w:t>
      </w:r>
    </w:p>
    <w:p w14:paraId="6F1B7E80" w14:textId="77777777" w:rsidR="00E147DE" w:rsidRPr="00742CE8" w:rsidRDefault="00E147DE" w:rsidP="00E147DE">
      <w:pPr>
        <w:spacing w:before="0" w:after="0" w:line="360" w:lineRule="auto"/>
        <w:rPr>
          <w:bCs/>
          <w:color w:val="501549" w:themeColor="accent5" w:themeShade="80"/>
          <w:sz w:val="22"/>
          <w:szCs w:val="20"/>
          <w:lang w:val="pt-BR"/>
        </w:rPr>
      </w:pPr>
      <w:r w:rsidRPr="00742CE8">
        <w:rPr>
          <w:bCs/>
          <w:color w:val="501549" w:themeColor="accent5" w:themeShade="80"/>
          <w:sz w:val="22"/>
          <w:szCs w:val="20"/>
          <w:lang w:val="pt-BR"/>
        </w:rPr>
        <w:t>A Revolução Tecnológica mudou o mundo do empreendedorismo drasticamente. Agora, o aumento de eficiência, velocidade e eficácia provenientes do uso de ferramentas digitais está disponível à grande maioria dos empresários, dentre eles, os microempreendedores.</w:t>
      </w:r>
    </w:p>
    <w:p w14:paraId="37272973" w14:textId="77777777" w:rsidR="00576FCE" w:rsidRPr="00576FCE" w:rsidRDefault="00E147DE" w:rsidP="00576FCE">
      <w:pPr>
        <w:spacing w:before="0" w:after="0" w:line="360" w:lineRule="auto"/>
        <w:rPr>
          <w:ins w:id="10" w:author="Caio Costa" w:date="2025-06-10T18:49:00Z"/>
          <w:bCs/>
          <w:color w:val="501549" w:themeColor="accent5" w:themeShade="80"/>
          <w:sz w:val="22"/>
          <w:szCs w:val="20"/>
          <w:lang w:val="pt-BR"/>
        </w:rPr>
      </w:pPr>
      <w:r w:rsidRPr="00742CE8">
        <w:rPr>
          <w:bCs/>
          <w:color w:val="501549" w:themeColor="accent5" w:themeShade="80"/>
          <w:sz w:val="22"/>
          <w:szCs w:val="20"/>
          <w:lang w:val="pt-BR"/>
        </w:rPr>
        <w:t xml:space="preserve">Para que os </w:t>
      </w:r>
      <w:proofErr w:type="spellStart"/>
      <w:r w:rsidRPr="00742CE8">
        <w:rPr>
          <w:bCs/>
          <w:color w:val="501549" w:themeColor="accent5" w:themeShade="80"/>
          <w:sz w:val="22"/>
          <w:szCs w:val="20"/>
          <w:lang w:val="pt-BR"/>
        </w:rPr>
        <w:t>MEIs</w:t>
      </w:r>
      <w:proofErr w:type="spellEnd"/>
      <w:r w:rsidRPr="00742CE8">
        <w:rPr>
          <w:bCs/>
          <w:color w:val="501549" w:themeColor="accent5" w:themeShade="80"/>
          <w:sz w:val="22"/>
          <w:szCs w:val="20"/>
          <w:lang w:val="pt-BR"/>
        </w:rPr>
        <w:t xml:space="preserve"> (Microempreendedores Individuais) continuem relevantes em um mercado que traz novas tecnologias constantemente, é necessário que estes tenham um sistema ERP (Planejamento de Recursos Empresariais) para gerenciar o seu pequeno negócio. O objetivo </w:t>
      </w:r>
      <w:ins w:id="11" w:author="Caio Costa" w:date="2025-06-10T18:47:00Z" w16du:dateUtc="2025-06-10T21:47:00Z">
        <w:r w:rsidR="00576FCE">
          <w:rPr>
            <w:bCs/>
            <w:color w:val="501549" w:themeColor="accent5" w:themeShade="80"/>
            <w:sz w:val="22"/>
            <w:szCs w:val="20"/>
            <w:lang w:val="pt-BR"/>
          </w:rPr>
          <w:t xml:space="preserve">projeto </w:t>
        </w:r>
      </w:ins>
      <w:commentRangeStart w:id="12"/>
      <w:commentRangeStart w:id="13"/>
      <w:del w:id="14" w:author="Caio Costa" w:date="2025-06-10T18:47:00Z" w16du:dateUtc="2025-06-10T21:47:00Z">
        <w:r w:rsidRPr="00742CE8" w:rsidDel="00576FCE">
          <w:rPr>
            <w:bCs/>
            <w:color w:val="501549" w:themeColor="accent5" w:themeShade="80"/>
            <w:sz w:val="22"/>
            <w:szCs w:val="20"/>
            <w:lang w:val="pt-BR"/>
          </w:rPr>
          <w:delText xml:space="preserve">deste trabalho acadêmico </w:delText>
        </w:r>
        <w:commentRangeEnd w:id="12"/>
        <w:r w:rsidR="00F5260D" w:rsidDel="00576FCE">
          <w:rPr>
            <w:rStyle w:val="Refdecomentrio"/>
          </w:rPr>
          <w:commentReference w:id="12"/>
        </w:r>
      </w:del>
      <w:commentRangeEnd w:id="13"/>
      <w:r w:rsidR="00576FCE">
        <w:rPr>
          <w:rStyle w:val="Refdecomentrio"/>
        </w:rPr>
        <w:commentReference w:id="13"/>
      </w:r>
      <w:r w:rsidRPr="00742CE8">
        <w:rPr>
          <w:bCs/>
          <w:color w:val="501549" w:themeColor="accent5" w:themeShade="80"/>
          <w:sz w:val="22"/>
          <w:szCs w:val="20"/>
          <w:lang w:val="pt-BR"/>
        </w:rPr>
        <w:t>é apresentar o desenvolvimento do sistema de gestão empresarial</w:t>
      </w:r>
      <w:del w:id="15" w:author="Caio Costa" w:date="2025-06-10T18:48:00Z" w16du:dateUtc="2025-06-10T21:48:00Z">
        <w:r w:rsidRPr="00742CE8" w:rsidDel="00576FCE">
          <w:rPr>
            <w:bCs/>
            <w:color w:val="501549" w:themeColor="accent5" w:themeShade="80"/>
            <w:sz w:val="22"/>
            <w:szCs w:val="20"/>
            <w:lang w:val="pt-BR"/>
          </w:rPr>
          <w:delText xml:space="preserve">, com foco em controle de tarefas, gestão de fluxo de caixa e </w:delText>
        </w:r>
        <w:commentRangeStart w:id="16"/>
        <w:commentRangeStart w:id="17"/>
        <w:r w:rsidRPr="00742CE8" w:rsidDel="00576FCE">
          <w:rPr>
            <w:bCs/>
            <w:color w:val="501549" w:themeColor="accent5" w:themeShade="80"/>
            <w:sz w:val="22"/>
            <w:szCs w:val="20"/>
            <w:lang w:val="pt-BR"/>
          </w:rPr>
          <w:delText>controle de caixa</w:delText>
        </w:r>
        <w:commentRangeEnd w:id="16"/>
        <w:r w:rsidR="00F5260D" w:rsidDel="00576FCE">
          <w:rPr>
            <w:rStyle w:val="Refdecomentrio"/>
          </w:rPr>
          <w:commentReference w:id="16"/>
        </w:r>
      </w:del>
      <w:commentRangeEnd w:id="17"/>
      <w:r w:rsidR="00576FCE">
        <w:rPr>
          <w:rStyle w:val="Refdecomentrio"/>
        </w:rPr>
        <w:commentReference w:id="17"/>
      </w:r>
      <w:del w:id="18" w:author="Caio Costa" w:date="2025-06-10T18:48:00Z" w16du:dateUtc="2025-06-10T21:48:00Z">
        <w:r w:rsidRPr="00742CE8" w:rsidDel="00576FCE">
          <w:rPr>
            <w:bCs/>
            <w:color w:val="501549" w:themeColor="accent5" w:themeShade="80"/>
            <w:sz w:val="22"/>
            <w:szCs w:val="20"/>
            <w:lang w:val="pt-BR"/>
          </w:rPr>
          <w:delText xml:space="preserve">, </w:delText>
        </w:r>
      </w:del>
      <w:ins w:id="19" w:author="Caio Costa" w:date="2025-06-10T18:48:00Z" w16du:dateUtc="2025-06-10T21:48:00Z">
        <w:r w:rsidR="00576FCE">
          <w:rPr>
            <w:bCs/>
            <w:color w:val="501549" w:themeColor="accent5" w:themeShade="80"/>
            <w:sz w:val="22"/>
            <w:szCs w:val="20"/>
            <w:lang w:val="pt-BR"/>
          </w:rPr>
          <w:t xml:space="preserve"> </w:t>
        </w:r>
      </w:ins>
      <w:r w:rsidRPr="00742CE8">
        <w:rPr>
          <w:bCs/>
          <w:color w:val="501549" w:themeColor="accent5" w:themeShade="80"/>
          <w:sz w:val="22"/>
          <w:szCs w:val="20"/>
          <w:lang w:val="pt-BR"/>
        </w:rPr>
        <w:t xml:space="preserve">além da pesquisa feita com pessoas nesta área, </w:t>
      </w:r>
      <w:r w:rsidRPr="00742CE8">
        <w:rPr>
          <w:bCs/>
          <w:color w:val="501549" w:themeColor="accent5" w:themeShade="80"/>
          <w:sz w:val="22"/>
          <w:szCs w:val="20"/>
          <w:lang w:val="pt-BR"/>
        </w:rPr>
        <w:lastRenderedPageBreak/>
        <w:t xml:space="preserve">usando o método de pesquisa explicativo, para maior compreensão dos desafios e necessidades dos microempresários. </w:t>
      </w:r>
    </w:p>
    <w:p w14:paraId="0AE6FCE0" w14:textId="77777777" w:rsidR="00576FCE" w:rsidRPr="00576FCE" w:rsidRDefault="00576FCE" w:rsidP="00576FCE">
      <w:pPr>
        <w:spacing w:before="0" w:after="0" w:line="360" w:lineRule="auto"/>
        <w:rPr>
          <w:ins w:id="20" w:author="Caio Costa" w:date="2025-06-10T18:49:00Z"/>
          <w:bCs/>
          <w:color w:val="501549" w:themeColor="accent5" w:themeShade="80"/>
          <w:sz w:val="22"/>
          <w:szCs w:val="20"/>
          <w:lang w:val="pt-BR"/>
        </w:rPr>
      </w:pPr>
      <w:ins w:id="21" w:author="Caio Costa" w:date="2025-06-10T18:49:00Z">
        <w:r w:rsidRPr="00576FCE">
          <w:rPr>
            <w:bCs/>
            <w:color w:val="501549" w:themeColor="accent5" w:themeShade="80"/>
            <w:sz w:val="22"/>
            <w:szCs w:val="20"/>
            <w:lang w:val="pt-BR"/>
          </w:rPr>
          <w:t>O projeto busca apresentar uma solução que trabalha a praticidade e eficiência, com foco na experiência do usuário. Considerando que muitos sistemas disponíveis no mercado acabam desmotivando empreendedores devido ao excesso de informações e funcionalidades complexas, optou-se por uma abordagem mais simples e intuitiva. A proposta valoriza uma interface amigável, com o objetivo de tornar o uso mais acessível e incentivar a continuidade no uso da ferramenta de forma natural e descomplicada.</w:t>
        </w:r>
      </w:ins>
    </w:p>
    <w:p w14:paraId="0CD0F23C" w14:textId="5A7FE142" w:rsidR="00E147DE" w:rsidRPr="00742CE8" w:rsidDel="00576FCE" w:rsidRDefault="00E147DE" w:rsidP="00576FCE">
      <w:pPr>
        <w:spacing w:before="0" w:after="0" w:line="360" w:lineRule="auto"/>
        <w:rPr>
          <w:del w:id="22" w:author="Caio Costa" w:date="2025-06-10T18:49:00Z" w16du:dateUtc="2025-06-10T21:49:00Z"/>
          <w:bCs/>
          <w:color w:val="501549" w:themeColor="accent5" w:themeShade="80"/>
          <w:sz w:val="22"/>
          <w:szCs w:val="20"/>
          <w:lang w:val="pt-BR"/>
        </w:rPr>
      </w:pPr>
      <w:commentRangeStart w:id="23"/>
      <w:commentRangeStart w:id="24"/>
      <w:commentRangeStart w:id="25"/>
      <w:commentRangeStart w:id="26"/>
      <w:commentRangeStart w:id="27"/>
      <w:del w:id="28" w:author="Caio Costa" w:date="2025-06-10T18:49:00Z" w16du:dateUtc="2025-06-10T21:49:00Z">
        <w:r w:rsidRPr="00742CE8" w:rsidDel="00576FCE">
          <w:rPr>
            <w:bCs/>
            <w:color w:val="501549" w:themeColor="accent5" w:themeShade="80"/>
            <w:sz w:val="22"/>
            <w:szCs w:val="20"/>
            <w:lang w:val="pt-BR"/>
          </w:rPr>
          <w:delText>Será mostrado também a metodologia do projeto, o design do sistema, o conceito por trás do ERP, informações sobre o código, o desenvolvimento do banco de dados e sua comunicação interna, bem como as considerações finais sobre o projeto.</w:delText>
        </w:r>
      </w:del>
    </w:p>
    <w:p w14:paraId="46E9937B" w14:textId="4BC620D9" w:rsidR="00E147DE" w:rsidRPr="00742CE8" w:rsidDel="00576FCE" w:rsidRDefault="00E147DE" w:rsidP="00576FCE">
      <w:pPr>
        <w:spacing w:before="0" w:after="0" w:line="360" w:lineRule="auto"/>
        <w:rPr>
          <w:del w:id="29" w:author="Caio Costa" w:date="2025-06-10T18:49:00Z" w16du:dateUtc="2025-06-10T21:49:00Z"/>
          <w:bCs/>
          <w:color w:val="501549" w:themeColor="accent5" w:themeShade="80"/>
          <w:sz w:val="22"/>
          <w:szCs w:val="20"/>
          <w:lang w:val="pt-BR"/>
        </w:rPr>
      </w:pPr>
      <w:del w:id="30" w:author="Caio Costa" w:date="2025-06-10T18:49:00Z" w16du:dateUtc="2025-06-10T21:49:00Z">
        <w:r w:rsidRPr="00742CE8" w:rsidDel="00576FCE">
          <w:rPr>
            <w:bCs/>
            <w:color w:val="501549" w:themeColor="accent5" w:themeShade="80"/>
            <w:sz w:val="22"/>
            <w:szCs w:val="20"/>
            <w:lang w:val="pt-BR"/>
          </w:rPr>
          <w:delText xml:space="preserve">Algo interessante sobre o projeto é que, compreendendo que muitos sistemas </w:delText>
        </w:r>
        <w:commentRangeEnd w:id="23"/>
        <w:r w:rsidR="00F5260D" w:rsidDel="00576FCE">
          <w:rPr>
            <w:rStyle w:val="Refdecomentrio"/>
          </w:rPr>
          <w:commentReference w:id="23"/>
        </w:r>
        <w:commentRangeEnd w:id="24"/>
        <w:r w:rsidR="00F5260D" w:rsidDel="00576FCE">
          <w:rPr>
            <w:rStyle w:val="Refdecomentrio"/>
          </w:rPr>
          <w:commentReference w:id="24"/>
        </w:r>
      </w:del>
      <w:commentRangeEnd w:id="26"/>
      <w:r w:rsidR="00071728">
        <w:rPr>
          <w:rStyle w:val="Refdecomentrio"/>
        </w:rPr>
        <w:commentReference w:id="26"/>
      </w:r>
      <w:del w:id="31" w:author="Caio Costa" w:date="2025-06-10T18:49:00Z" w16du:dateUtc="2025-06-10T21:49:00Z">
        <w:r w:rsidRPr="00742CE8" w:rsidDel="00576FCE">
          <w:rPr>
            <w:bCs/>
            <w:color w:val="501549" w:themeColor="accent5" w:themeShade="80"/>
            <w:sz w:val="22"/>
            <w:szCs w:val="20"/>
            <w:lang w:val="pt-BR"/>
          </w:rPr>
          <w:delText>trazem tantas opções e informações que o desânimo atingir o empreendedor é inevitável, que foi optado por esta razão fazer um sistema simples e com uma Interface do Usuário (UI) amigável, para evitar a sobrecarga de informações sobre o usuário, e incentivá-lo, de maneira indireta, a continuar usando o sistema.</w:delText>
        </w:r>
        <w:commentRangeEnd w:id="25"/>
        <w:r w:rsidR="00F5260D" w:rsidDel="00576FCE">
          <w:rPr>
            <w:rStyle w:val="Refdecomentrio"/>
          </w:rPr>
          <w:commentReference w:id="25"/>
        </w:r>
      </w:del>
      <w:commentRangeEnd w:id="27"/>
      <w:r w:rsidR="00071728">
        <w:rPr>
          <w:rStyle w:val="Refdecomentrio"/>
        </w:rPr>
        <w:commentReference w:id="27"/>
      </w:r>
    </w:p>
    <w:p w14:paraId="3F806F90" w14:textId="074FB5C0" w:rsidR="002B0DF4" w:rsidRPr="00742CE8" w:rsidRDefault="002B0DF4" w:rsidP="002B0DF4">
      <w:pPr>
        <w:spacing w:before="0" w:after="0" w:line="360" w:lineRule="auto"/>
        <w:rPr>
          <w:bCs/>
          <w:color w:val="501549" w:themeColor="accent5" w:themeShade="80"/>
          <w:sz w:val="22"/>
          <w:szCs w:val="20"/>
          <w:lang w:val="pt-BR"/>
        </w:rPr>
      </w:pPr>
    </w:p>
    <w:p w14:paraId="3D44AE58" w14:textId="77777777" w:rsidR="002B0DF4" w:rsidRPr="005F1571" w:rsidRDefault="002B0DF4" w:rsidP="002B0DF4">
      <w:pPr>
        <w:spacing w:before="0" w:after="0" w:line="360" w:lineRule="auto"/>
        <w:rPr>
          <w:b/>
          <w:bCs/>
          <w:color w:val="A02B93" w:themeColor="accent5"/>
          <w:sz w:val="20"/>
          <w:szCs w:val="20"/>
        </w:rPr>
      </w:pPr>
      <w:r w:rsidRPr="005F1571">
        <w:rPr>
          <w:b/>
          <w:bCs/>
          <w:color w:val="A02B93" w:themeColor="accent5"/>
          <w:sz w:val="20"/>
          <w:szCs w:val="20"/>
        </w:rPr>
        <w:t>2. Objetivo</w:t>
      </w:r>
    </w:p>
    <w:p w14:paraId="0513ED36" w14:textId="6DF80D5D" w:rsidR="00E147DE" w:rsidRPr="00742CE8" w:rsidRDefault="00E147DE" w:rsidP="00E147DE">
      <w:pPr>
        <w:spacing w:before="0" w:after="0" w:line="360" w:lineRule="auto"/>
        <w:rPr>
          <w:bCs/>
          <w:color w:val="501549" w:themeColor="accent5" w:themeShade="80"/>
          <w:sz w:val="22"/>
          <w:szCs w:val="20"/>
          <w:lang w:val="pt-BR"/>
        </w:rPr>
      </w:pPr>
      <w:r w:rsidRPr="00742CE8">
        <w:rPr>
          <w:bCs/>
          <w:color w:val="501549" w:themeColor="accent5" w:themeShade="80"/>
          <w:sz w:val="22"/>
          <w:szCs w:val="20"/>
          <w:lang w:val="pt-BR"/>
        </w:rPr>
        <w:t xml:space="preserve">A </w:t>
      </w:r>
      <w:r w:rsidR="00F5260D">
        <w:rPr>
          <w:bCs/>
          <w:color w:val="501549" w:themeColor="accent5" w:themeShade="80"/>
          <w:sz w:val="22"/>
          <w:szCs w:val="20"/>
          <w:lang w:val="pt-BR"/>
        </w:rPr>
        <w:t>plataforma</w:t>
      </w:r>
      <w:r w:rsidR="00F5260D" w:rsidRPr="00742CE8">
        <w:rPr>
          <w:bCs/>
          <w:color w:val="501549" w:themeColor="accent5" w:themeShade="80"/>
          <w:sz w:val="22"/>
          <w:szCs w:val="20"/>
          <w:lang w:val="pt-BR"/>
        </w:rPr>
        <w:t xml:space="preserve"> </w:t>
      </w:r>
      <w:r w:rsidRPr="00742CE8">
        <w:rPr>
          <w:bCs/>
          <w:color w:val="501549" w:themeColor="accent5" w:themeShade="80"/>
          <w:sz w:val="22"/>
          <w:szCs w:val="20"/>
          <w:lang w:val="pt-BR"/>
        </w:rPr>
        <w:t>foi desenvolvida com o objetivo de auxiliar o usuário a gerir a sua microempresa, introduzir o empreendedor ao mundo digital e aumentar a eficácia do esforço conjunto da empresa. Estes formam os pilares centrais do sistema, e neles se baseiam todas as out</w:t>
      </w:r>
      <w:r w:rsidR="00162078" w:rsidRPr="00742CE8">
        <w:rPr>
          <w:bCs/>
          <w:color w:val="501549" w:themeColor="accent5" w:themeShade="80"/>
          <w:sz w:val="22"/>
          <w:szCs w:val="20"/>
          <w:lang w:val="pt-BR"/>
        </w:rPr>
        <w:t>ras funcionalidades da plataforma</w:t>
      </w:r>
      <w:r w:rsidRPr="00742CE8">
        <w:rPr>
          <w:bCs/>
          <w:color w:val="501549" w:themeColor="accent5" w:themeShade="80"/>
          <w:sz w:val="22"/>
          <w:szCs w:val="20"/>
          <w:lang w:val="pt-BR"/>
        </w:rPr>
        <w:t>. Cada um destes objetivos tem grande relevância, por exemplo:</w:t>
      </w:r>
    </w:p>
    <w:p w14:paraId="687FEA29" w14:textId="77777777" w:rsidR="00E147DE" w:rsidRPr="00742CE8" w:rsidRDefault="00E147DE" w:rsidP="00E147DE">
      <w:pPr>
        <w:spacing w:before="0" w:after="0" w:line="360" w:lineRule="auto"/>
        <w:rPr>
          <w:bCs/>
          <w:color w:val="501549" w:themeColor="accent5" w:themeShade="80"/>
          <w:sz w:val="22"/>
          <w:szCs w:val="20"/>
          <w:lang w:val="pt-BR"/>
        </w:rPr>
      </w:pPr>
      <w:r w:rsidRPr="00742CE8">
        <w:rPr>
          <w:b/>
          <w:bCs/>
          <w:color w:val="501549" w:themeColor="accent5" w:themeShade="80"/>
          <w:sz w:val="22"/>
          <w:szCs w:val="20"/>
          <w:lang w:val="pt-BR"/>
        </w:rPr>
        <w:t xml:space="preserve">Auxiliar o usuário a gerir a sua microempresa: </w:t>
      </w:r>
      <w:r w:rsidRPr="00742CE8">
        <w:rPr>
          <w:bCs/>
          <w:color w:val="501549" w:themeColor="accent5" w:themeShade="80"/>
          <w:sz w:val="22"/>
          <w:szCs w:val="20"/>
          <w:lang w:val="pt-BR"/>
        </w:rPr>
        <w:t xml:space="preserve">Por fornecer um controle de tarefas e eventos relativos </w:t>
      </w:r>
      <w:proofErr w:type="gramStart"/>
      <w:r w:rsidRPr="00742CE8">
        <w:rPr>
          <w:bCs/>
          <w:color w:val="501549" w:themeColor="accent5" w:themeShade="80"/>
          <w:sz w:val="22"/>
          <w:szCs w:val="20"/>
          <w:lang w:val="pt-BR"/>
        </w:rPr>
        <w:t>a</w:t>
      </w:r>
      <w:proofErr w:type="gramEnd"/>
      <w:r w:rsidRPr="00742CE8">
        <w:rPr>
          <w:bCs/>
          <w:color w:val="501549" w:themeColor="accent5" w:themeShade="80"/>
          <w:sz w:val="22"/>
          <w:szCs w:val="20"/>
          <w:lang w:val="pt-BR"/>
        </w:rPr>
        <w:t xml:space="preserve"> empresa, um controle de caixa e gestão de estoque, o usuário pode ter uma visão completa do que acontece na empresa, destrinchando assim a gestão de empresas que, em muitos casos, é “temido” pelo empreendedor. Tudo isso com uma interface simples, com botões e opções claramente demarcadas.</w:t>
      </w:r>
    </w:p>
    <w:p w14:paraId="0E4713EB" w14:textId="77777777" w:rsidR="00E147DE" w:rsidRPr="00742CE8" w:rsidRDefault="00E147DE" w:rsidP="00E147DE">
      <w:pPr>
        <w:spacing w:before="0" w:after="0" w:line="360" w:lineRule="auto"/>
        <w:rPr>
          <w:bCs/>
          <w:color w:val="501549" w:themeColor="accent5" w:themeShade="80"/>
          <w:sz w:val="22"/>
          <w:szCs w:val="20"/>
          <w:lang w:val="pt-BR"/>
        </w:rPr>
      </w:pPr>
      <w:r w:rsidRPr="00742CE8">
        <w:rPr>
          <w:b/>
          <w:bCs/>
          <w:color w:val="501549" w:themeColor="accent5" w:themeShade="80"/>
          <w:sz w:val="22"/>
          <w:szCs w:val="20"/>
          <w:lang w:val="pt-BR"/>
        </w:rPr>
        <w:t xml:space="preserve">Introduzir o empreendedor ao mundo digital: </w:t>
      </w:r>
      <w:r w:rsidRPr="00742CE8">
        <w:rPr>
          <w:bCs/>
          <w:color w:val="501549" w:themeColor="accent5" w:themeShade="80"/>
          <w:sz w:val="22"/>
          <w:szCs w:val="20"/>
          <w:lang w:val="pt-BR"/>
        </w:rPr>
        <w:t>O microempreendedor, ao usar uma ferramenta digital para gerir seu negócio, se encontra em uma posição mais favorável para se adaptar e familiarizar com novas tecnologias, e por fim entrar no mundo digital.</w:t>
      </w:r>
    </w:p>
    <w:p w14:paraId="57D3DCDC" w14:textId="77777777" w:rsidR="00E147DE" w:rsidRPr="00742CE8" w:rsidRDefault="00E147DE" w:rsidP="00E147DE">
      <w:pPr>
        <w:spacing w:before="0" w:after="0" w:line="360" w:lineRule="auto"/>
        <w:rPr>
          <w:bCs/>
          <w:color w:val="501549" w:themeColor="accent5" w:themeShade="80"/>
          <w:sz w:val="22"/>
          <w:szCs w:val="20"/>
          <w:lang w:val="pt-BR"/>
        </w:rPr>
      </w:pPr>
      <w:r w:rsidRPr="00742CE8">
        <w:rPr>
          <w:b/>
          <w:bCs/>
          <w:color w:val="501549" w:themeColor="accent5" w:themeShade="80"/>
          <w:sz w:val="22"/>
          <w:szCs w:val="20"/>
          <w:lang w:val="pt-BR"/>
        </w:rPr>
        <w:t xml:space="preserve">Aumentar a eficácia do esforço conjunto da empresa: </w:t>
      </w:r>
      <w:r w:rsidRPr="00742CE8">
        <w:rPr>
          <w:bCs/>
          <w:color w:val="501549" w:themeColor="accent5" w:themeShade="80"/>
          <w:sz w:val="22"/>
          <w:szCs w:val="20"/>
          <w:lang w:val="pt-BR"/>
        </w:rPr>
        <w:t>Um bom planejamento estratégico melhora os processos empresariais, tanto no cumprimento de metas quantos no desempenho das atividades realizadas pela empresa (SANTOS; DRESCH; VEIT, 2020). E o Zeno facilita a organização da empresa, por fornecer a ela ferramentas visuais que ajudam no acompanhamento dessas tarefas que estão sendo realizadas.</w:t>
      </w:r>
    </w:p>
    <w:p w14:paraId="73792CF0" w14:textId="77777777" w:rsidR="002B0DF4" w:rsidRPr="00272329" w:rsidRDefault="002B0DF4" w:rsidP="002B0DF4">
      <w:pPr>
        <w:spacing w:before="0" w:after="0" w:line="360" w:lineRule="auto"/>
        <w:rPr>
          <w:color w:val="501549" w:themeColor="accent5" w:themeShade="80"/>
          <w:sz w:val="20"/>
          <w:szCs w:val="20"/>
        </w:rPr>
      </w:pPr>
    </w:p>
    <w:p w14:paraId="0ABDD679" w14:textId="77777777" w:rsidR="002B0DF4" w:rsidRPr="005F1571" w:rsidRDefault="002B0DF4" w:rsidP="002B0DF4">
      <w:pPr>
        <w:spacing w:before="0" w:after="0" w:line="360" w:lineRule="auto"/>
        <w:rPr>
          <w:b/>
          <w:bCs/>
          <w:color w:val="A02B93" w:themeColor="accent5"/>
          <w:sz w:val="20"/>
          <w:szCs w:val="20"/>
        </w:rPr>
      </w:pPr>
      <w:r w:rsidRPr="005F1571">
        <w:rPr>
          <w:b/>
          <w:bCs/>
          <w:color w:val="A02B93" w:themeColor="accent5"/>
          <w:sz w:val="20"/>
          <w:szCs w:val="20"/>
        </w:rPr>
        <w:t>3. Justificativa</w:t>
      </w:r>
    </w:p>
    <w:p w14:paraId="2FD986FF" w14:textId="173B8D84" w:rsidR="002B0DF4" w:rsidRPr="00AA6576" w:rsidRDefault="0026369E" w:rsidP="002B0DF4">
      <w:pPr>
        <w:spacing w:before="0" w:after="0" w:line="360" w:lineRule="auto"/>
        <w:rPr>
          <w:color w:val="501549" w:themeColor="accent5" w:themeShade="80"/>
          <w:sz w:val="22"/>
          <w:szCs w:val="20"/>
        </w:rPr>
      </w:pPr>
      <w:r w:rsidRPr="00AA6576">
        <w:rPr>
          <w:color w:val="501549" w:themeColor="accent5" w:themeShade="80"/>
          <w:sz w:val="22"/>
          <w:szCs w:val="20"/>
        </w:rPr>
        <w:t>O projeto deve ser posto em ação principalmente pela tendência do micrompreendor perder consistência no mercado pela falta de ferramentas que o ajudem a gerir seu negócio. Além disso,</w:t>
      </w:r>
      <w:r w:rsidR="00E45CA0" w:rsidRPr="00AA6576">
        <w:rPr>
          <w:color w:val="501549" w:themeColor="accent5" w:themeShade="80"/>
          <w:sz w:val="22"/>
          <w:szCs w:val="20"/>
        </w:rPr>
        <w:t xml:space="preserve"> estamos em conformidade com as metas ODS número 8 (Emprego digno e cresci</w:t>
      </w:r>
      <w:r w:rsidR="00AA6576">
        <w:rPr>
          <w:color w:val="501549" w:themeColor="accent5" w:themeShade="80"/>
          <w:sz w:val="22"/>
          <w:szCs w:val="20"/>
        </w:rPr>
        <w:t>me</w:t>
      </w:r>
      <w:r w:rsidR="00E45CA0" w:rsidRPr="00AA6576">
        <w:rPr>
          <w:color w:val="501549" w:themeColor="accent5" w:themeShade="80"/>
          <w:sz w:val="22"/>
          <w:szCs w:val="20"/>
        </w:rPr>
        <w:t>nto enonômico) e 9 (Indústria, inovação e infraestrutura), pelo fato do projeto incentiver o crescimento econômico do público-alvo e inovar o mercado por fornec</w:t>
      </w:r>
      <w:r w:rsidR="00AA6576">
        <w:rPr>
          <w:color w:val="501549" w:themeColor="accent5" w:themeShade="80"/>
          <w:sz w:val="22"/>
          <w:szCs w:val="20"/>
        </w:rPr>
        <w:t>e</w:t>
      </w:r>
      <w:r w:rsidR="00E45CA0" w:rsidRPr="00AA6576">
        <w:rPr>
          <w:color w:val="501549" w:themeColor="accent5" w:themeShade="80"/>
          <w:sz w:val="22"/>
          <w:szCs w:val="20"/>
        </w:rPr>
        <w:t>r uma plataforma diferente das anteriores.</w:t>
      </w:r>
    </w:p>
    <w:p w14:paraId="471CB077" w14:textId="77777777" w:rsidR="002B0DF4" w:rsidRPr="00272329" w:rsidRDefault="002B0DF4" w:rsidP="002B0DF4">
      <w:pPr>
        <w:spacing w:before="0" w:after="0" w:line="360" w:lineRule="auto"/>
        <w:rPr>
          <w:color w:val="501549" w:themeColor="accent5" w:themeShade="80"/>
          <w:sz w:val="20"/>
          <w:szCs w:val="20"/>
        </w:rPr>
      </w:pPr>
    </w:p>
    <w:p w14:paraId="32AA982D" w14:textId="77777777" w:rsidR="002B0DF4" w:rsidRDefault="002B0DF4" w:rsidP="002B0DF4">
      <w:pPr>
        <w:spacing w:before="0" w:after="0" w:line="360" w:lineRule="auto"/>
        <w:rPr>
          <w:ins w:id="32" w:author="Caio Costa" w:date="2025-06-10T19:57:00Z" w16du:dateUtc="2025-06-10T22:57:00Z"/>
          <w:b/>
          <w:bCs/>
          <w:color w:val="A02B93" w:themeColor="accent5"/>
          <w:sz w:val="20"/>
          <w:szCs w:val="20"/>
        </w:rPr>
      </w:pPr>
      <w:r w:rsidRPr="005F1571">
        <w:rPr>
          <w:b/>
          <w:bCs/>
          <w:color w:val="A02B93" w:themeColor="accent5"/>
          <w:sz w:val="20"/>
          <w:szCs w:val="20"/>
        </w:rPr>
        <w:t>4. Desenvol</w:t>
      </w:r>
      <w:commentRangeStart w:id="33"/>
      <w:r w:rsidRPr="005F1571">
        <w:rPr>
          <w:b/>
          <w:bCs/>
          <w:color w:val="A02B93" w:themeColor="accent5"/>
          <w:sz w:val="20"/>
          <w:szCs w:val="20"/>
        </w:rPr>
        <w:t>viment</w:t>
      </w:r>
      <w:commentRangeEnd w:id="33"/>
      <w:r w:rsidR="00837A00">
        <w:rPr>
          <w:rStyle w:val="Refdecomentrio"/>
        </w:rPr>
        <w:commentReference w:id="33"/>
      </w:r>
      <w:r w:rsidRPr="005F1571">
        <w:rPr>
          <w:b/>
          <w:bCs/>
          <w:color w:val="A02B93" w:themeColor="accent5"/>
          <w:sz w:val="20"/>
          <w:szCs w:val="20"/>
        </w:rPr>
        <w:t>o</w:t>
      </w:r>
    </w:p>
    <w:p w14:paraId="2D9F91F9" w14:textId="7D8F8987" w:rsidR="00071728" w:rsidRPr="005F1571" w:rsidRDefault="00071728" w:rsidP="002B0DF4">
      <w:pPr>
        <w:spacing w:before="0" w:after="0" w:line="360" w:lineRule="auto"/>
        <w:rPr>
          <w:b/>
          <w:bCs/>
          <w:color w:val="A02B93" w:themeColor="accent5"/>
          <w:sz w:val="20"/>
          <w:szCs w:val="20"/>
        </w:rPr>
      </w:pPr>
      <w:ins w:id="34" w:author="Caio Costa" w:date="2025-06-10T19:57:00Z" w16du:dateUtc="2025-06-10T22:57:00Z">
        <w:r>
          <w:rPr>
            <w:b/>
            <w:bCs/>
            <w:color w:val="A02B93" w:themeColor="accent5"/>
            <w:sz w:val="20"/>
            <w:szCs w:val="20"/>
          </w:rPr>
          <w:t>Aqui, abordamos os assuntos mais revelevantes do desenvolvimento do projet</w:t>
        </w:r>
      </w:ins>
      <w:ins w:id="35" w:author="Caio Costa" w:date="2025-06-10T19:58:00Z" w16du:dateUtc="2025-06-10T22:58:00Z">
        <w:r>
          <w:rPr>
            <w:b/>
            <w:bCs/>
            <w:color w:val="A02B93" w:themeColor="accent5"/>
            <w:sz w:val="20"/>
            <w:szCs w:val="20"/>
          </w:rPr>
          <w:t>o, como a identificação do público-alvo, as soluções que traz ao mercado, a</w:t>
        </w:r>
      </w:ins>
      <w:ins w:id="36" w:author="Caio Costa" w:date="2025-06-10T19:59:00Z" w16du:dateUtc="2025-06-10T22:59:00Z">
        <w:r>
          <w:rPr>
            <w:b/>
            <w:bCs/>
            <w:color w:val="A02B93" w:themeColor="accent5"/>
            <w:sz w:val="20"/>
            <w:szCs w:val="20"/>
          </w:rPr>
          <w:t xml:space="preserve"> a metodologia seguida.</w:t>
        </w:r>
      </w:ins>
    </w:p>
    <w:p w14:paraId="559CD31C" w14:textId="5D29355A" w:rsidR="002B0DF4" w:rsidRPr="005F1571" w:rsidRDefault="002B0DF4" w:rsidP="002B0DF4">
      <w:pPr>
        <w:spacing w:before="0" w:after="0" w:line="360" w:lineRule="auto"/>
        <w:rPr>
          <w:b/>
          <w:bCs/>
          <w:color w:val="A02B93" w:themeColor="accent5"/>
          <w:sz w:val="20"/>
          <w:szCs w:val="20"/>
        </w:rPr>
      </w:pPr>
      <w:r w:rsidRPr="005F1571">
        <w:rPr>
          <w:b/>
          <w:bCs/>
          <w:color w:val="A02B93" w:themeColor="accent5"/>
          <w:sz w:val="20"/>
          <w:szCs w:val="20"/>
        </w:rPr>
        <w:t>4.1. Público</w:t>
      </w:r>
      <w:r w:rsidR="009E5468" w:rsidRPr="005F1571">
        <w:rPr>
          <w:b/>
          <w:bCs/>
          <w:color w:val="A02B93" w:themeColor="accent5"/>
          <w:sz w:val="20"/>
          <w:szCs w:val="20"/>
        </w:rPr>
        <w:t>-a</w:t>
      </w:r>
      <w:r w:rsidRPr="005F1571">
        <w:rPr>
          <w:b/>
          <w:bCs/>
          <w:color w:val="A02B93" w:themeColor="accent5"/>
          <w:sz w:val="20"/>
          <w:szCs w:val="20"/>
        </w:rPr>
        <w:t>lvo</w:t>
      </w:r>
    </w:p>
    <w:p w14:paraId="1D7ED3D2" w14:textId="2EE7A491" w:rsidR="00162078" w:rsidRPr="00742CE8" w:rsidRDefault="00162078" w:rsidP="00162078">
      <w:pPr>
        <w:spacing w:before="0" w:after="0" w:line="360" w:lineRule="auto"/>
        <w:rPr>
          <w:bCs/>
          <w:color w:val="501549" w:themeColor="accent5" w:themeShade="80"/>
          <w:sz w:val="22"/>
          <w:szCs w:val="20"/>
          <w:lang w:val="pt-BR"/>
        </w:rPr>
      </w:pPr>
      <w:r w:rsidRPr="00742CE8">
        <w:rPr>
          <w:bCs/>
          <w:color w:val="501549" w:themeColor="accent5" w:themeShade="80"/>
          <w:sz w:val="22"/>
          <w:szCs w:val="20"/>
          <w:lang w:val="pt-BR"/>
        </w:rPr>
        <w:t xml:space="preserve">O </w:t>
      </w:r>
      <w:r w:rsidR="00B06DE6" w:rsidRPr="00742CE8">
        <w:rPr>
          <w:bCs/>
          <w:color w:val="501549" w:themeColor="accent5" w:themeShade="80"/>
          <w:sz w:val="22"/>
          <w:szCs w:val="20"/>
          <w:lang w:val="pt-BR"/>
        </w:rPr>
        <w:t>público-alvo</w:t>
      </w:r>
      <w:r w:rsidRPr="00742CE8">
        <w:rPr>
          <w:bCs/>
          <w:color w:val="501549" w:themeColor="accent5" w:themeShade="80"/>
          <w:sz w:val="22"/>
          <w:szCs w:val="20"/>
          <w:lang w:val="pt-BR"/>
        </w:rPr>
        <w:t xml:space="preserve"> em questão será</w:t>
      </w:r>
      <w:r w:rsidR="00AA6576">
        <w:rPr>
          <w:bCs/>
          <w:color w:val="501549" w:themeColor="accent5" w:themeShade="80"/>
          <w:sz w:val="22"/>
          <w:szCs w:val="20"/>
          <w:lang w:val="pt-BR"/>
        </w:rPr>
        <w:t>: O</w:t>
      </w:r>
      <w:r w:rsidRPr="00742CE8">
        <w:rPr>
          <w:bCs/>
          <w:color w:val="501549" w:themeColor="accent5" w:themeShade="80"/>
          <w:sz w:val="22"/>
          <w:szCs w:val="20"/>
          <w:lang w:val="pt-BR"/>
        </w:rPr>
        <w:t>s</w:t>
      </w:r>
      <w:del w:id="37" w:author="Caio Costa" w:date="2025-06-10T18:51:00Z" w16du:dateUtc="2025-06-10T21:51:00Z">
        <w:r w:rsidRPr="00742CE8" w:rsidDel="00576FCE">
          <w:rPr>
            <w:bCs/>
            <w:color w:val="501549" w:themeColor="accent5" w:themeShade="80"/>
            <w:sz w:val="22"/>
            <w:szCs w:val="20"/>
            <w:lang w:val="pt-BR"/>
          </w:rPr>
          <w:delText xml:space="preserve"> </w:delText>
        </w:r>
        <w:r w:rsidR="00837A00" w:rsidDel="00576FCE">
          <w:rPr>
            <w:bCs/>
            <w:color w:val="501549" w:themeColor="accent5" w:themeShade="80"/>
            <w:sz w:val="22"/>
            <w:szCs w:val="20"/>
            <w:lang w:val="pt-BR"/>
          </w:rPr>
          <w:delText>-</w:delText>
        </w:r>
      </w:del>
      <w:r w:rsidR="00837A00" w:rsidRPr="00742CE8">
        <w:rPr>
          <w:bCs/>
          <w:color w:val="501549" w:themeColor="accent5" w:themeShade="80"/>
          <w:sz w:val="22"/>
          <w:szCs w:val="20"/>
          <w:lang w:val="pt-BR"/>
        </w:rPr>
        <w:t xml:space="preserve"> </w:t>
      </w:r>
      <w:r w:rsidR="00837A00">
        <w:rPr>
          <w:bCs/>
          <w:color w:val="501549" w:themeColor="accent5" w:themeShade="80"/>
          <w:sz w:val="22"/>
          <w:szCs w:val="20"/>
          <w:lang w:val="pt-BR"/>
        </w:rPr>
        <w:t>empreendedores</w:t>
      </w:r>
      <w:r w:rsidR="00837A00" w:rsidRPr="00742CE8">
        <w:rPr>
          <w:bCs/>
          <w:color w:val="501549" w:themeColor="accent5" w:themeShade="80"/>
          <w:sz w:val="22"/>
          <w:szCs w:val="20"/>
          <w:lang w:val="pt-BR"/>
        </w:rPr>
        <w:t xml:space="preserve"> </w:t>
      </w:r>
      <w:r w:rsidRPr="00742CE8">
        <w:rPr>
          <w:bCs/>
          <w:color w:val="501549" w:themeColor="accent5" w:themeShade="80"/>
          <w:sz w:val="22"/>
          <w:szCs w:val="20"/>
          <w:lang w:val="pt-BR"/>
        </w:rPr>
        <w:t>de pequenos negócios e Microempreendedores Individuais (</w:t>
      </w:r>
      <w:proofErr w:type="spellStart"/>
      <w:r w:rsidRPr="00742CE8">
        <w:rPr>
          <w:bCs/>
          <w:color w:val="501549" w:themeColor="accent5" w:themeShade="80"/>
          <w:sz w:val="22"/>
          <w:szCs w:val="20"/>
          <w:lang w:val="pt-BR"/>
        </w:rPr>
        <w:t>MEIs</w:t>
      </w:r>
      <w:proofErr w:type="spellEnd"/>
      <w:r w:rsidRPr="00742CE8">
        <w:rPr>
          <w:bCs/>
          <w:color w:val="501549" w:themeColor="accent5" w:themeShade="80"/>
          <w:sz w:val="22"/>
          <w:szCs w:val="20"/>
          <w:lang w:val="pt-BR"/>
        </w:rPr>
        <w:t>). Aos usuários da nossa plataforma, ofereceremos 15 (quinze) dias de teste gratuito, e após isso ele deverá investir</w:t>
      </w:r>
      <w:ins w:id="38" w:author="Caio Costa" w:date="2025-06-10T18:58:00Z" w16du:dateUtc="2025-06-10T21:58:00Z">
        <w:r w:rsidR="003972B1">
          <w:rPr>
            <w:bCs/>
            <w:color w:val="501549" w:themeColor="accent5" w:themeShade="80"/>
            <w:sz w:val="22"/>
            <w:szCs w:val="20"/>
            <w:lang w:val="pt-BR"/>
          </w:rPr>
          <w:t xml:space="preserve"> um pequeno valor mensal</w:t>
        </w:r>
      </w:ins>
      <w:del w:id="39" w:author="Caio Costa" w:date="2025-06-10T18:58:00Z" w16du:dateUtc="2025-06-10T21:58:00Z">
        <w:r w:rsidRPr="00742CE8" w:rsidDel="003972B1">
          <w:rPr>
            <w:bCs/>
            <w:color w:val="501549" w:themeColor="accent5" w:themeShade="80"/>
            <w:sz w:val="22"/>
            <w:szCs w:val="20"/>
            <w:lang w:val="pt-BR"/>
          </w:rPr>
          <w:delText xml:space="preserve"> R$ 80,00 (oitenta) reais mensais</w:delText>
        </w:r>
      </w:del>
      <w:r w:rsidRPr="00742CE8">
        <w:rPr>
          <w:bCs/>
          <w:color w:val="501549" w:themeColor="accent5" w:themeShade="80"/>
          <w:sz w:val="22"/>
          <w:szCs w:val="20"/>
          <w:lang w:val="pt-BR"/>
        </w:rPr>
        <w:t xml:space="preserve"> para </w:t>
      </w:r>
      <w:commentRangeStart w:id="40"/>
      <w:commentRangeStart w:id="41"/>
      <w:r w:rsidRPr="00742CE8">
        <w:rPr>
          <w:bCs/>
          <w:color w:val="501549" w:themeColor="accent5" w:themeShade="80"/>
          <w:sz w:val="22"/>
          <w:szCs w:val="20"/>
          <w:lang w:val="pt-BR"/>
        </w:rPr>
        <w:t>co</w:t>
      </w:r>
      <w:r w:rsidR="00AA6576">
        <w:rPr>
          <w:bCs/>
          <w:color w:val="501549" w:themeColor="accent5" w:themeShade="80"/>
          <w:sz w:val="22"/>
          <w:szCs w:val="20"/>
          <w:lang w:val="pt-BR"/>
        </w:rPr>
        <w:t xml:space="preserve">ntinuar usando </w:t>
      </w:r>
      <w:commentRangeEnd w:id="40"/>
      <w:r w:rsidR="00837A00">
        <w:rPr>
          <w:rStyle w:val="Refdecomentrio"/>
        </w:rPr>
        <w:commentReference w:id="40"/>
      </w:r>
      <w:commentRangeEnd w:id="41"/>
      <w:r w:rsidR="003972B1">
        <w:rPr>
          <w:rStyle w:val="Refdecomentrio"/>
        </w:rPr>
        <w:commentReference w:id="41"/>
      </w:r>
      <w:r w:rsidR="00AA6576">
        <w:rPr>
          <w:bCs/>
          <w:color w:val="501549" w:themeColor="accent5" w:themeShade="80"/>
          <w:sz w:val="22"/>
          <w:szCs w:val="20"/>
          <w:lang w:val="pt-BR"/>
        </w:rPr>
        <w:t>o sistema. Este é</w:t>
      </w:r>
      <w:r w:rsidRPr="00742CE8">
        <w:rPr>
          <w:bCs/>
          <w:color w:val="501549" w:themeColor="accent5" w:themeShade="80"/>
          <w:sz w:val="22"/>
          <w:szCs w:val="20"/>
          <w:lang w:val="pt-BR"/>
        </w:rPr>
        <w:t xml:space="preserve"> um valor acessível, a qual um empreendedor comum pode arcar com o custo.</w:t>
      </w:r>
    </w:p>
    <w:p w14:paraId="6431944C" w14:textId="77777777" w:rsidR="002B0DF4" w:rsidRPr="00742CE8" w:rsidRDefault="002B0DF4" w:rsidP="002B0DF4">
      <w:pPr>
        <w:spacing w:before="0" w:after="0" w:line="360" w:lineRule="auto"/>
        <w:rPr>
          <w:color w:val="501549" w:themeColor="accent5" w:themeShade="80"/>
          <w:sz w:val="22"/>
          <w:szCs w:val="20"/>
        </w:rPr>
      </w:pPr>
    </w:p>
    <w:p w14:paraId="5D130472" w14:textId="77777777" w:rsidR="002B0DF4" w:rsidRPr="005F1571" w:rsidRDefault="002B0DF4" w:rsidP="002B0DF4">
      <w:pPr>
        <w:spacing w:before="0" w:after="0" w:line="360" w:lineRule="auto"/>
        <w:rPr>
          <w:b/>
          <w:bCs/>
          <w:color w:val="A02B93" w:themeColor="accent5"/>
          <w:sz w:val="20"/>
          <w:szCs w:val="20"/>
        </w:rPr>
      </w:pPr>
      <w:r w:rsidRPr="005F1571">
        <w:rPr>
          <w:b/>
          <w:bCs/>
          <w:color w:val="A02B93" w:themeColor="accent5"/>
          <w:sz w:val="20"/>
          <w:szCs w:val="20"/>
        </w:rPr>
        <w:t>4.2. Soluções</w:t>
      </w:r>
    </w:p>
    <w:p w14:paraId="69C902A0" w14:textId="051947E1" w:rsidR="00162078" w:rsidRDefault="003972B1" w:rsidP="00162078">
      <w:pPr>
        <w:spacing w:before="0" w:after="0" w:line="360" w:lineRule="auto"/>
        <w:rPr>
          <w:bCs/>
          <w:color w:val="501549" w:themeColor="accent5" w:themeShade="80"/>
          <w:sz w:val="22"/>
          <w:szCs w:val="20"/>
          <w:lang w:val="pt-BR"/>
        </w:rPr>
      </w:pPr>
      <w:ins w:id="42" w:author="Caio Costa" w:date="2025-06-10T18:59:00Z">
        <w:r w:rsidRPr="003972B1">
          <w:rPr>
            <w:bCs/>
            <w:color w:val="501549" w:themeColor="accent5" w:themeShade="80"/>
            <w:sz w:val="22"/>
            <w:szCs w:val="20"/>
          </w:rPr>
          <w:t>O projeto visa resolver a falta de inclusão digital do microempreendedor, já que vários indivíduos deste público são excluídos digitalmente por ainda usaram ferramentas ultrapassadas para fazer a gestão da sua empresa, e baixa consistência do empreendedor no mercado.</w:t>
        </w:r>
      </w:ins>
      <w:commentRangeStart w:id="43"/>
      <w:del w:id="44" w:author="Caio Costa" w:date="2025-06-10T18:59:00Z" w16du:dateUtc="2025-06-10T21:59:00Z">
        <w:r w:rsidR="00AA6576" w:rsidDel="003972B1">
          <w:rPr>
            <w:bCs/>
            <w:color w:val="501549" w:themeColor="accent5" w:themeShade="80"/>
            <w:sz w:val="22"/>
            <w:szCs w:val="20"/>
            <w:lang w:val="pt-BR"/>
          </w:rPr>
          <w:delText>O projeto</w:delText>
        </w:r>
        <w:r w:rsidR="00162078" w:rsidRPr="00742CE8" w:rsidDel="003972B1">
          <w:rPr>
            <w:bCs/>
            <w:color w:val="501549" w:themeColor="accent5" w:themeShade="80"/>
            <w:sz w:val="22"/>
            <w:szCs w:val="20"/>
            <w:lang w:val="pt-BR"/>
          </w:rPr>
          <w:delText xml:space="preserve"> visa resolver a falta de inclusão digital do microempreendedor, já que vários indivíduos deste público são excluídos digitalmente por ainda usaram ferramentas ultrapassadas para fazer a </w:delText>
        </w:r>
        <w:r w:rsidR="00C855C7" w:rsidDel="003972B1">
          <w:rPr>
            <w:bCs/>
            <w:color w:val="501549" w:themeColor="accent5" w:themeShade="80"/>
            <w:sz w:val="22"/>
            <w:szCs w:val="20"/>
            <w:lang w:val="pt-BR"/>
          </w:rPr>
          <w:delText xml:space="preserve">gestão da sua empresa, e baixa </w:delText>
        </w:r>
        <w:r w:rsidR="00162078" w:rsidRPr="00742CE8" w:rsidDel="003972B1">
          <w:rPr>
            <w:bCs/>
            <w:color w:val="501549" w:themeColor="accent5" w:themeShade="80"/>
            <w:sz w:val="22"/>
            <w:szCs w:val="20"/>
            <w:lang w:val="pt-BR"/>
          </w:rPr>
          <w:delText>consistência do empreendedor no mercado.</w:delText>
        </w:r>
        <w:commentRangeEnd w:id="43"/>
        <w:r w:rsidR="00837A00" w:rsidDel="003972B1">
          <w:rPr>
            <w:rStyle w:val="Refdecomentrio"/>
          </w:rPr>
          <w:commentReference w:id="43"/>
        </w:r>
        <w:r w:rsidR="00162078" w:rsidRPr="00742CE8" w:rsidDel="003972B1">
          <w:rPr>
            <w:bCs/>
            <w:color w:val="501549" w:themeColor="accent5" w:themeShade="80"/>
            <w:sz w:val="22"/>
            <w:szCs w:val="20"/>
            <w:lang w:val="pt-BR"/>
          </w:rPr>
          <w:delText xml:space="preserve"> </w:delText>
        </w:r>
      </w:del>
      <w:r w:rsidR="00162078" w:rsidRPr="00742CE8">
        <w:rPr>
          <w:bCs/>
          <w:color w:val="501549" w:themeColor="accent5" w:themeShade="80"/>
          <w:sz w:val="22"/>
          <w:szCs w:val="20"/>
          <w:lang w:val="pt-BR"/>
        </w:rPr>
        <w:t xml:space="preserve">Com a </w:t>
      </w:r>
      <w:proofErr w:type="gramStart"/>
      <w:r w:rsidR="00162078" w:rsidRPr="00742CE8">
        <w:rPr>
          <w:bCs/>
          <w:color w:val="501549" w:themeColor="accent5" w:themeShade="80"/>
          <w:sz w:val="22"/>
          <w:szCs w:val="20"/>
          <w:lang w:val="pt-BR"/>
        </w:rPr>
        <w:t>plataforma Zeno</w:t>
      </w:r>
      <w:proofErr w:type="gramEnd"/>
      <w:r w:rsidR="00162078" w:rsidRPr="00742CE8">
        <w:rPr>
          <w:bCs/>
          <w:color w:val="501549" w:themeColor="accent5" w:themeShade="80"/>
          <w:sz w:val="22"/>
          <w:szCs w:val="20"/>
          <w:lang w:val="pt-BR"/>
        </w:rPr>
        <w:t>, será possível:</w:t>
      </w:r>
    </w:p>
    <w:p w14:paraId="1FC1D653" w14:textId="2845EA47" w:rsidR="00C855C7" w:rsidRDefault="00C855C7" w:rsidP="00162078">
      <w:pPr>
        <w:spacing w:before="0" w:after="0" w:line="360" w:lineRule="auto"/>
        <w:rPr>
          <w:bCs/>
          <w:color w:val="501549" w:themeColor="accent5" w:themeShade="80"/>
          <w:sz w:val="22"/>
          <w:szCs w:val="20"/>
          <w:lang w:val="pt-BR"/>
        </w:rPr>
      </w:pPr>
      <w:r w:rsidRPr="00C855C7">
        <w:rPr>
          <w:b/>
          <w:bCs/>
          <w:color w:val="501549" w:themeColor="accent5" w:themeShade="80"/>
          <w:sz w:val="22"/>
          <w:szCs w:val="20"/>
          <w:lang w:val="pt-BR"/>
        </w:rPr>
        <w:t>Incluir o empreendedor no mundo digital</w:t>
      </w:r>
      <w:r>
        <w:rPr>
          <w:b/>
          <w:bCs/>
          <w:color w:val="501549" w:themeColor="accent5" w:themeShade="80"/>
          <w:sz w:val="22"/>
          <w:szCs w:val="20"/>
          <w:lang w:val="pt-BR"/>
        </w:rPr>
        <w:t xml:space="preserve">: </w:t>
      </w:r>
      <w:r w:rsidRPr="00C855C7">
        <w:rPr>
          <w:bCs/>
          <w:color w:val="501549" w:themeColor="accent5" w:themeShade="80"/>
          <w:sz w:val="22"/>
          <w:szCs w:val="20"/>
        </w:rPr>
        <w:t>De acordo com Santos, Santos e Costa (2022), muitos microempreendedores ai</w:t>
      </w:r>
      <w:r>
        <w:rPr>
          <w:bCs/>
          <w:color w:val="501549" w:themeColor="accent5" w:themeShade="80"/>
          <w:sz w:val="22"/>
          <w:szCs w:val="20"/>
        </w:rPr>
        <w:t xml:space="preserve">nda utilizam técnicas </w:t>
      </w:r>
      <w:r w:rsidRPr="00C855C7">
        <w:rPr>
          <w:bCs/>
          <w:color w:val="501549" w:themeColor="accent5" w:themeShade="80"/>
          <w:sz w:val="22"/>
          <w:szCs w:val="20"/>
        </w:rPr>
        <w:t>obsoletas</w:t>
      </w:r>
      <w:r>
        <w:rPr>
          <w:bCs/>
          <w:color w:val="501549" w:themeColor="accent5" w:themeShade="80"/>
          <w:sz w:val="22"/>
          <w:szCs w:val="20"/>
        </w:rPr>
        <w:t xml:space="preserve"> para gerir a sua empresa</w:t>
      </w:r>
      <w:r w:rsidRPr="00C855C7">
        <w:rPr>
          <w:bCs/>
          <w:color w:val="501549" w:themeColor="accent5" w:themeShade="80"/>
          <w:sz w:val="22"/>
          <w:szCs w:val="20"/>
        </w:rPr>
        <w:t>, o que compromete a eficiência e a sustentabilidade de seus negócios, especialmente em cenários de crise como o pós-pandemia</w:t>
      </w:r>
      <w:r>
        <w:rPr>
          <w:bCs/>
          <w:color w:val="501549" w:themeColor="accent5" w:themeShade="80"/>
          <w:sz w:val="22"/>
          <w:szCs w:val="20"/>
          <w:lang w:val="pt-BR"/>
        </w:rPr>
        <w:t>.</w:t>
      </w:r>
      <w:r w:rsidR="00265C77">
        <w:rPr>
          <w:bCs/>
          <w:color w:val="501549" w:themeColor="accent5" w:themeShade="80"/>
          <w:sz w:val="22"/>
          <w:szCs w:val="20"/>
          <w:lang w:val="pt-BR"/>
        </w:rPr>
        <w:t xml:space="preserve"> O </w:t>
      </w:r>
      <w:proofErr w:type="gramStart"/>
      <w:r w:rsidR="00265C77">
        <w:rPr>
          <w:bCs/>
          <w:color w:val="501549" w:themeColor="accent5" w:themeShade="80"/>
          <w:sz w:val="22"/>
          <w:szCs w:val="20"/>
          <w:lang w:val="pt-BR"/>
        </w:rPr>
        <w:t>sistema Zeno</w:t>
      </w:r>
      <w:proofErr w:type="gramEnd"/>
      <w:r w:rsidR="00265C77">
        <w:rPr>
          <w:bCs/>
          <w:color w:val="501549" w:themeColor="accent5" w:themeShade="80"/>
          <w:sz w:val="22"/>
          <w:szCs w:val="20"/>
          <w:lang w:val="pt-BR"/>
        </w:rPr>
        <w:t xml:space="preserve"> oferece uma experiência simples e sem rodeios para o usuário, o que ajuda a estas pessoas que não estão acostumadas a usar ferramentas digitais a aprenderem a usar tal tecnologia.</w:t>
      </w:r>
    </w:p>
    <w:p w14:paraId="1D395D9E" w14:textId="082AEA0A" w:rsidR="00265C77" w:rsidRPr="00265C77" w:rsidRDefault="00265C77" w:rsidP="00162078">
      <w:pPr>
        <w:spacing w:before="0" w:after="0" w:line="360" w:lineRule="auto"/>
        <w:rPr>
          <w:bCs/>
          <w:color w:val="501549" w:themeColor="accent5" w:themeShade="80"/>
          <w:sz w:val="22"/>
          <w:szCs w:val="20"/>
          <w:lang w:val="pt-BR"/>
        </w:rPr>
      </w:pPr>
      <w:r w:rsidRPr="00265C77">
        <w:rPr>
          <w:b/>
          <w:bCs/>
          <w:color w:val="501549" w:themeColor="accent5" w:themeShade="80"/>
          <w:sz w:val="22"/>
          <w:szCs w:val="20"/>
          <w:lang w:val="pt-BR"/>
        </w:rPr>
        <w:t>Encorajar a consistência do microempreendedor no mercado:</w:t>
      </w:r>
      <w:r>
        <w:rPr>
          <w:b/>
          <w:bCs/>
          <w:color w:val="501549" w:themeColor="accent5" w:themeShade="80"/>
          <w:sz w:val="22"/>
          <w:szCs w:val="20"/>
          <w:lang w:val="pt-BR"/>
        </w:rPr>
        <w:t xml:space="preserve"> </w:t>
      </w:r>
      <w:r w:rsidRPr="00265C77">
        <w:rPr>
          <w:bCs/>
          <w:color w:val="501549" w:themeColor="accent5" w:themeShade="80"/>
          <w:sz w:val="22"/>
          <w:szCs w:val="20"/>
        </w:rPr>
        <w:t>Farahun e Rabelo (2021) destacam que a ausência de planejamento estratégico e a dificuldade de adaptação às exigências do mercado contribuem para a instabilidade e a alta taxa de mortalidade dos negócios dos microempreendedores individuais.</w:t>
      </w:r>
      <w:r w:rsidR="00CA7263">
        <w:rPr>
          <w:bCs/>
          <w:color w:val="501549" w:themeColor="accent5" w:themeShade="80"/>
          <w:sz w:val="22"/>
          <w:szCs w:val="20"/>
        </w:rPr>
        <w:t xml:space="preserve"> Ao fornecer ferramentas de gestão baseadas em recursos gráficos, o d</w:t>
      </w:r>
      <w:r w:rsidR="0026369E">
        <w:rPr>
          <w:bCs/>
          <w:color w:val="501549" w:themeColor="accent5" w:themeShade="80"/>
          <w:sz w:val="22"/>
          <w:szCs w:val="20"/>
        </w:rPr>
        <w:t>esempenho do propoprietário de pequena empresa no mercado pode alcançar uma melhora (MUST, 2024).</w:t>
      </w:r>
    </w:p>
    <w:p w14:paraId="00A022CC" w14:textId="77777777" w:rsidR="002B0DF4" w:rsidRPr="00272329" w:rsidRDefault="002B0DF4" w:rsidP="002B0DF4">
      <w:pPr>
        <w:spacing w:before="0" w:after="0" w:line="360" w:lineRule="auto"/>
        <w:rPr>
          <w:b/>
          <w:bCs/>
          <w:color w:val="501549" w:themeColor="accent5" w:themeShade="80"/>
          <w:sz w:val="20"/>
          <w:szCs w:val="20"/>
        </w:rPr>
      </w:pPr>
    </w:p>
    <w:p w14:paraId="1A63A2F6" w14:textId="19055B34" w:rsidR="002B0DF4" w:rsidRPr="005F1571" w:rsidRDefault="002B0DF4" w:rsidP="002B0DF4">
      <w:pPr>
        <w:spacing w:before="0" w:after="0" w:line="360" w:lineRule="auto"/>
        <w:rPr>
          <w:color w:val="A02B93" w:themeColor="accent5"/>
          <w:sz w:val="20"/>
          <w:szCs w:val="20"/>
        </w:rPr>
      </w:pPr>
      <w:r w:rsidRPr="005F1571">
        <w:rPr>
          <w:b/>
          <w:bCs/>
          <w:color w:val="A02B93" w:themeColor="accent5"/>
          <w:sz w:val="20"/>
          <w:szCs w:val="20"/>
        </w:rPr>
        <w:t xml:space="preserve">4.3.  </w:t>
      </w:r>
      <w:r w:rsidR="00831AFD" w:rsidRPr="005F1571">
        <w:rPr>
          <w:b/>
          <w:bCs/>
          <w:color w:val="A02B93" w:themeColor="accent5"/>
          <w:sz w:val="20"/>
          <w:szCs w:val="20"/>
        </w:rPr>
        <w:t>Metodologia</w:t>
      </w:r>
    </w:p>
    <w:p w14:paraId="597711A5" w14:textId="517980F1" w:rsidR="00162078" w:rsidRPr="00742CE8" w:rsidRDefault="00162078" w:rsidP="00162078">
      <w:pPr>
        <w:spacing w:before="0" w:after="0" w:line="360" w:lineRule="auto"/>
        <w:rPr>
          <w:bCs/>
          <w:color w:val="501549" w:themeColor="accent5" w:themeShade="80"/>
          <w:sz w:val="22"/>
          <w:szCs w:val="20"/>
          <w:lang w:val="pt-BR"/>
        </w:rPr>
      </w:pPr>
      <w:r w:rsidRPr="00742CE8">
        <w:rPr>
          <w:bCs/>
          <w:color w:val="501549" w:themeColor="accent5" w:themeShade="80"/>
          <w:sz w:val="22"/>
          <w:szCs w:val="20"/>
          <w:lang w:val="pt-BR"/>
        </w:rPr>
        <w:t xml:space="preserve">Para podermos entender o nosso </w:t>
      </w:r>
      <w:r w:rsidR="00B06DE6" w:rsidRPr="00742CE8">
        <w:rPr>
          <w:bCs/>
          <w:color w:val="501549" w:themeColor="accent5" w:themeShade="80"/>
          <w:sz w:val="22"/>
          <w:szCs w:val="20"/>
          <w:lang w:val="pt-BR"/>
        </w:rPr>
        <w:t>público-alvo</w:t>
      </w:r>
      <w:r w:rsidRPr="00742CE8">
        <w:rPr>
          <w:bCs/>
          <w:color w:val="501549" w:themeColor="accent5" w:themeShade="80"/>
          <w:sz w:val="22"/>
          <w:szCs w:val="20"/>
          <w:lang w:val="pt-BR"/>
        </w:rPr>
        <w:t xml:space="preserve"> e suas necessidades, escolhemos usar o método de pesquisa explicativa, com técnicas qualitativas. Criamos um formulário online com o objetivo de coletar respostas e opiniões, além de realizarmos uma análise de documentos relacionados ao assunto. A pesquisa começou no dia 23 de abril de 2025, com foco no público Microempreendedor da região dos municípios de Itu, Salto, entre outras cidades próximas.</w:t>
      </w:r>
    </w:p>
    <w:p w14:paraId="47ECD1A4" w14:textId="09600AF8" w:rsidR="00162078" w:rsidRPr="00742CE8" w:rsidRDefault="00162078" w:rsidP="00162078">
      <w:pPr>
        <w:spacing w:before="0" w:after="0" w:line="360" w:lineRule="auto"/>
        <w:rPr>
          <w:bCs/>
          <w:color w:val="501549" w:themeColor="accent5" w:themeShade="80"/>
          <w:sz w:val="22"/>
          <w:szCs w:val="20"/>
          <w:lang w:val="pt-BR"/>
        </w:rPr>
      </w:pPr>
      <w:r w:rsidRPr="00742CE8">
        <w:rPr>
          <w:bCs/>
          <w:color w:val="501549" w:themeColor="accent5" w:themeShade="80"/>
          <w:sz w:val="22"/>
          <w:szCs w:val="20"/>
          <w:lang w:val="pt-BR"/>
        </w:rPr>
        <w:t>Com a pesquisa, feita principalmente por meio de questionários, procuramos entender se o microempreendedor que respondeu, se encaixa no perfil que estamos estudando e quais são suas maiores dificuldades</w:t>
      </w:r>
      <w:r w:rsidR="00AF0A0F" w:rsidRPr="00742CE8">
        <w:rPr>
          <w:bCs/>
          <w:color w:val="501549" w:themeColor="accent5" w:themeShade="80"/>
          <w:sz w:val="22"/>
          <w:szCs w:val="20"/>
          <w:lang w:val="pt-BR"/>
        </w:rPr>
        <w:t>:</w:t>
      </w:r>
    </w:p>
    <w:p w14:paraId="4226A34E" w14:textId="004CFCEA" w:rsidR="00162078" w:rsidRPr="00742CE8" w:rsidRDefault="00162078" w:rsidP="00162078">
      <w:pPr>
        <w:spacing w:before="0" w:after="0" w:line="360" w:lineRule="auto"/>
        <w:rPr>
          <w:b/>
          <w:bCs/>
          <w:color w:val="501549" w:themeColor="accent5" w:themeShade="80"/>
          <w:sz w:val="22"/>
          <w:szCs w:val="20"/>
          <w:lang w:val="pt-BR"/>
        </w:rPr>
      </w:pPr>
      <w:bookmarkStart w:id="45" w:name="_Toc199345944"/>
      <w:r w:rsidRPr="00742CE8">
        <w:rPr>
          <w:b/>
          <w:bCs/>
          <w:color w:val="501549" w:themeColor="accent5" w:themeShade="80"/>
          <w:sz w:val="22"/>
          <w:szCs w:val="20"/>
          <w:lang w:val="pt-BR"/>
        </w:rPr>
        <w:t>Planejamento estratégico</w:t>
      </w:r>
      <w:bookmarkEnd w:id="45"/>
      <w:r w:rsidR="00AF0A0F" w:rsidRPr="00742CE8">
        <w:rPr>
          <w:b/>
          <w:bCs/>
          <w:color w:val="501549" w:themeColor="accent5" w:themeShade="80"/>
          <w:sz w:val="22"/>
          <w:szCs w:val="20"/>
          <w:lang w:val="pt-BR"/>
        </w:rPr>
        <w:t xml:space="preserve">: </w:t>
      </w:r>
      <w:r w:rsidRPr="00742CE8">
        <w:rPr>
          <w:bCs/>
          <w:color w:val="501549" w:themeColor="accent5" w:themeShade="80"/>
          <w:sz w:val="22"/>
          <w:szCs w:val="20"/>
          <w:lang w:val="pt-BR"/>
        </w:rPr>
        <w:t xml:space="preserve">Uma empresa precisa de algum tipo de planejamento estratégico, ao efetuar um bom planejamento, a performance dos processos internos empresariais aumenta (SANTOS; DRESCH; VEIT, 2020). A </w:t>
      </w:r>
      <w:proofErr w:type="gramStart"/>
      <w:r w:rsidRPr="00742CE8">
        <w:rPr>
          <w:bCs/>
          <w:color w:val="501549" w:themeColor="accent5" w:themeShade="80"/>
          <w:sz w:val="22"/>
          <w:szCs w:val="20"/>
          <w:lang w:val="pt-BR"/>
        </w:rPr>
        <w:t>plataforma</w:t>
      </w:r>
      <w:r w:rsidR="00BF43CB">
        <w:rPr>
          <w:bCs/>
          <w:color w:val="501549" w:themeColor="accent5" w:themeShade="80"/>
          <w:sz w:val="22"/>
          <w:szCs w:val="20"/>
          <w:lang w:val="pt-BR"/>
        </w:rPr>
        <w:t xml:space="preserve"> </w:t>
      </w:r>
      <w:r w:rsidRPr="00742CE8">
        <w:rPr>
          <w:bCs/>
          <w:color w:val="501549" w:themeColor="accent5" w:themeShade="80"/>
          <w:sz w:val="22"/>
          <w:szCs w:val="20"/>
          <w:lang w:val="pt-BR"/>
        </w:rPr>
        <w:t>Zeno</w:t>
      </w:r>
      <w:proofErr w:type="gramEnd"/>
      <w:r w:rsidRPr="00742CE8">
        <w:rPr>
          <w:bCs/>
          <w:color w:val="501549" w:themeColor="accent5" w:themeShade="80"/>
          <w:sz w:val="22"/>
          <w:szCs w:val="20"/>
          <w:lang w:val="pt-BR"/>
        </w:rPr>
        <w:t xml:space="preserve"> disponibiliza as ferramentas necessárias para planejar os recursos do negócio, com base em dados do negócio.</w:t>
      </w:r>
    </w:p>
    <w:p w14:paraId="2A8B7401" w14:textId="22447253" w:rsidR="00162078" w:rsidRPr="00742CE8" w:rsidRDefault="00162078" w:rsidP="00162078">
      <w:pPr>
        <w:spacing w:before="0" w:after="0" w:line="360" w:lineRule="auto"/>
        <w:rPr>
          <w:b/>
          <w:bCs/>
          <w:color w:val="501549" w:themeColor="accent5" w:themeShade="80"/>
          <w:sz w:val="22"/>
          <w:szCs w:val="20"/>
          <w:lang w:val="pt-BR"/>
        </w:rPr>
      </w:pPr>
      <w:bookmarkStart w:id="46" w:name="_Toc199345945"/>
      <w:r w:rsidRPr="00742CE8">
        <w:rPr>
          <w:b/>
          <w:bCs/>
          <w:color w:val="501549" w:themeColor="accent5" w:themeShade="80"/>
          <w:sz w:val="22"/>
          <w:szCs w:val="20"/>
          <w:lang w:val="pt-BR"/>
        </w:rPr>
        <w:t>Gestão facilitada por ferramentas visuais</w:t>
      </w:r>
      <w:bookmarkEnd w:id="46"/>
      <w:r w:rsidR="00AF0A0F" w:rsidRPr="00742CE8">
        <w:rPr>
          <w:b/>
          <w:bCs/>
          <w:color w:val="501549" w:themeColor="accent5" w:themeShade="80"/>
          <w:sz w:val="22"/>
          <w:szCs w:val="20"/>
          <w:lang w:val="pt-BR"/>
        </w:rPr>
        <w:t xml:space="preserve">: </w:t>
      </w:r>
      <w:r w:rsidRPr="00742CE8">
        <w:rPr>
          <w:bCs/>
          <w:color w:val="501549" w:themeColor="accent5" w:themeShade="80"/>
          <w:sz w:val="22"/>
          <w:szCs w:val="20"/>
          <w:lang w:val="pt-BR"/>
        </w:rPr>
        <w:t>Sistemas ERP (Planejamento de Recursos Empresariais), ao integrarem ferramentas de análise avançada que visam fazer uma abstração visual dos processos do negócio, permitem a visualização de dados em tempo real. Essas representações gráficas facilitam a identificação de tendências, padrões e o monitoramento de indicadores de desempenho, contribuindo para uma gestão empresarial mais eficiente e informada (MUST, 2024).</w:t>
      </w:r>
    </w:p>
    <w:p w14:paraId="43B93E88" w14:textId="2C94233D" w:rsidR="00162078" w:rsidRPr="00742CE8" w:rsidDel="00576FCE" w:rsidRDefault="00162078" w:rsidP="00576FCE">
      <w:pPr>
        <w:numPr>
          <w:ilvl w:val="0"/>
          <w:numId w:val="31"/>
        </w:numPr>
        <w:spacing w:before="0" w:after="0" w:line="360" w:lineRule="auto"/>
        <w:rPr>
          <w:del w:id="47" w:author="Caio Costa" w:date="2025-06-10T18:52:00Z" w16du:dateUtc="2025-06-10T21:52:00Z"/>
          <w:b/>
          <w:bCs/>
          <w:color w:val="501549" w:themeColor="accent5" w:themeShade="80"/>
          <w:sz w:val="22"/>
          <w:szCs w:val="20"/>
          <w:lang w:val="pt-BR"/>
        </w:rPr>
      </w:pPr>
      <w:bookmarkStart w:id="48" w:name="_Toc199345946"/>
      <w:commentRangeStart w:id="49"/>
      <w:del w:id="50" w:author="Caio Costa" w:date="2025-06-10T18:52:00Z" w16du:dateUtc="2025-06-10T21:52:00Z">
        <w:r w:rsidRPr="00742CE8" w:rsidDel="00576FCE">
          <w:rPr>
            <w:b/>
            <w:bCs/>
            <w:color w:val="501549" w:themeColor="accent5" w:themeShade="80"/>
            <w:sz w:val="22"/>
            <w:szCs w:val="20"/>
            <w:lang w:val="pt-BR"/>
          </w:rPr>
          <w:delText>Objetivos da Pesquisa</w:delText>
        </w:r>
        <w:bookmarkEnd w:id="48"/>
        <w:r w:rsidR="00AF0A0F" w:rsidRPr="00742CE8" w:rsidDel="00576FCE">
          <w:rPr>
            <w:b/>
            <w:bCs/>
            <w:color w:val="501549" w:themeColor="accent5" w:themeShade="80"/>
            <w:sz w:val="22"/>
            <w:szCs w:val="20"/>
            <w:lang w:val="pt-BR"/>
          </w:rPr>
          <w:delText xml:space="preserve">: </w:delText>
        </w:r>
        <w:commentRangeStart w:id="51"/>
        <w:r w:rsidRPr="00742CE8" w:rsidDel="00576FCE">
          <w:rPr>
            <w:bCs/>
            <w:color w:val="501549" w:themeColor="accent5" w:themeShade="80"/>
            <w:sz w:val="22"/>
            <w:szCs w:val="20"/>
            <w:lang w:val="pt-BR"/>
          </w:rPr>
          <w:delText>Por meio da pesquisa, feita principalmente por meio do questionário, nós procuramos entender se o microempreendedor que deu sua resposta:</w:delText>
        </w:r>
      </w:del>
    </w:p>
    <w:p w14:paraId="34A0B183" w14:textId="69350A82" w:rsidR="00162078" w:rsidRPr="00742CE8" w:rsidDel="00576FCE" w:rsidRDefault="00162078" w:rsidP="00576FCE">
      <w:pPr>
        <w:spacing w:before="0" w:after="0" w:line="360" w:lineRule="auto"/>
        <w:rPr>
          <w:del w:id="52" w:author="Caio Costa" w:date="2025-06-10T18:52:00Z" w16du:dateUtc="2025-06-10T21:52:00Z"/>
          <w:bCs/>
          <w:color w:val="501549" w:themeColor="accent5" w:themeShade="80"/>
          <w:sz w:val="22"/>
          <w:szCs w:val="20"/>
          <w:lang w:val="pt-BR"/>
        </w:rPr>
      </w:pPr>
      <w:del w:id="53" w:author="Caio Costa" w:date="2025-06-10T18:52:00Z" w16du:dateUtc="2025-06-10T21:52:00Z">
        <w:r w:rsidRPr="00742CE8" w:rsidDel="00576FCE">
          <w:rPr>
            <w:bCs/>
            <w:color w:val="501549" w:themeColor="accent5" w:themeShade="80"/>
            <w:sz w:val="22"/>
            <w:szCs w:val="20"/>
            <w:lang w:val="pt-BR"/>
          </w:rPr>
          <w:delText>Já fez uso de um sistema de gestão de empresas, e se já usou, se gostou de usar;</w:delText>
        </w:r>
      </w:del>
    </w:p>
    <w:p w14:paraId="13C6BAB8" w14:textId="7BCF14B5" w:rsidR="00162078" w:rsidRPr="00742CE8" w:rsidDel="00576FCE" w:rsidRDefault="00162078" w:rsidP="00162078">
      <w:pPr>
        <w:numPr>
          <w:ilvl w:val="0"/>
          <w:numId w:val="31"/>
        </w:numPr>
        <w:spacing w:before="0" w:after="0" w:line="360" w:lineRule="auto"/>
        <w:rPr>
          <w:del w:id="54" w:author="Caio Costa" w:date="2025-06-10T18:52:00Z" w16du:dateUtc="2025-06-10T21:52:00Z"/>
          <w:bCs/>
          <w:color w:val="501549" w:themeColor="accent5" w:themeShade="80"/>
          <w:sz w:val="22"/>
          <w:szCs w:val="20"/>
          <w:lang w:val="pt-BR"/>
        </w:rPr>
      </w:pPr>
      <w:del w:id="55" w:author="Caio Costa" w:date="2025-06-10T18:52:00Z" w16du:dateUtc="2025-06-10T21:52:00Z">
        <w:r w:rsidRPr="00742CE8" w:rsidDel="00576FCE">
          <w:rPr>
            <w:bCs/>
            <w:color w:val="501549" w:themeColor="accent5" w:themeShade="80"/>
            <w:sz w:val="22"/>
            <w:szCs w:val="20"/>
            <w:lang w:val="pt-BR"/>
          </w:rPr>
          <w:delText>Se conhece o que é um sistema ERP (Planejamento de Recursos Empresariais);</w:delText>
        </w:r>
      </w:del>
    </w:p>
    <w:p w14:paraId="49F5ED4D" w14:textId="6E245D7E" w:rsidR="00162078" w:rsidRPr="00742CE8" w:rsidDel="00576FCE" w:rsidRDefault="00162078" w:rsidP="00162078">
      <w:pPr>
        <w:numPr>
          <w:ilvl w:val="0"/>
          <w:numId w:val="31"/>
        </w:numPr>
        <w:spacing w:before="0" w:after="0" w:line="360" w:lineRule="auto"/>
        <w:rPr>
          <w:del w:id="56" w:author="Caio Costa" w:date="2025-06-10T18:52:00Z" w16du:dateUtc="2025-06-10T21:52:00Z"/>
          <w:bCs/>
          <w:color w:val="501549" w:themeColor="accent5" w:themeShade="80"/>
          <w:sz w:val="22"/>
          <w:szCs w:val="20"/>
          <w:lang w:val="pt-BR"/>
        </w:rPr>
      </w:pPr>
      <w:del w:id="57" w:author="Caio Costa" w:date="2025-06-10T18:52:00Z" w16du:dateUtc="2025-06-10T21:52:00Z">
        <w:r w:rsidRPr="00742CE8" w:rsidDel="00576FCE">
          <w:rPr>
            <w:bCs/>
            <w:color w:val="501549" w:themeColor="accent5" w:themeShade="80"/>
            <w:sz w:val="22"/>
            <w:szCs w:val="20"/>
            <w:lang w:val="pt-BR"/>
          </w:rPr>
          <w:delText>De que ferramentas ele utiliza para fazer a gestão desta empresa;</w:delText>
        </w:r>
      </w:del>
    </w:p>
    <w:p w14:paraId="7A9D6F3F" w14:textId="3A424E0D" w:rsidR="00162078" w:rsidRPr="00742CE8" w:rsidDel="00576FCE" w:rsidRDefault="00162078" w:rsidP="00162078">
      <w:pPr>
        <w:numPr>
          <w:ilvl w:val="0"/>
          <w:numId w:val="31"/>
        </w:numPr>
        <w:spacing w:before="0" w:after="0" w:line="360" w:lineRule="auto"/>
        <w:rPr>
          <w:del w:id="58" w:author="Caio Costa" w:date="2025-06-10T18:52:00Z" w16du:dateUtc="2025-06-10T21:52:00Z"/>
          <w:bCs/>
          <w:color w:val="501549" w:themeColor="accent5" w:themeShade="80"/>
          <w:sz w:val="22"/>
          <w:szCs w:val="20"/>
          <w:lang w:val="pt-BR"/>
        </w:rPr>
      </w:pPr>
      <w:del w:id="59" w:author="Caio Costa" w:date="2025-06-10T18:52:00Z" w16du:dateUtc="2025-06-10T21:52:00Z">
        <w:r w:rsidRPr="00742CE8" w:rsidDel="00576FCE">
          <w:rPr>
            <w:bCs/>
            <w:color w:val="501549" w:themeColor="accent5" w:themeShade="80"/>
            <w:sz w:val="22"/>
            <w:szCs w:val="20"/>
            <w:lang w:val="pt-BR"/>
          </w:rPr>
          <w:delText>Se ele estaria disposto a pagar por um sistema de gestão.</w:delText>
        </w:r>
        <w:commentRangeEnd w:id="51"/>
        <w:r w:rsidR="00837A00" w:rsidDel="00576FCE">
          <w:rPr>
            <w:rStyle w:val="Refdecomentrio"/>
          </w:rPr>
          <w:commentReference w:id="51"/>
        </w:r>
      </w:del>
    </w:p>
    <w:p w14:paraId="6E5A382C" w14:textId="176361A7" w:rsidR="008E26C5" w:rsidRPr="00742CE8" w:rsidRDefault="008E26C5" w:rsidP="008E26C5">
      <w:pPr>
        <w:pStyle w:val="normalFetesp"/>
        <w:rPr>
          <w:sz w:val="22"/>
          <w:szCs w:val="20"/>
        </w:rPr>
      </w:pPr>
      <w:r w:rsidRPr="00742CE8">
        <w:rPr>
          <w:sz w:val="22"/>
          <w:szCs w:val="20"/>
        </w:rPr>
        <w:t>Abaixo, é possível ver</w:t>
      </w:r>
      <w:r w:rsidR="001F0B9C" w:rsidRPr="00742CE8">
        <w:rPr>
          <w:sz w:val="22"/>
          <w:szCs w:val="20"/>
        </w:rPr>
        <w:t xml:space="preserve"> as</w:t>
      </w:r>
      <w:r w:rsidRPr="00742CE8">
        <w:rPr>
          <w:sz w:val="22"/>
          <w:szCs w:val="20"/>
        </w:rPr>
        <w:t xml:space="preserve"> análises das respostas às perguntas mais importantes do </w:t>
      </w:r>
      <w:commentRangeEnd w:id="49"/>
      <w:r w:rsidR="007261A3">
        <w:rPr>
          <w:rStyle w:val="Refdecomentrio"/>
          <w:rFonts w:eastAsia="Verdana" w:cs="Verdana"/>
          <w:bCs w:val="0"/>
          <w:kern w:val="0"/>
          <w:lang w:val="pt-PT"/>
          <w14:ligatures w14:val="none"/>
        </w:rPr>
        <w:commentReference w:id="49"/>
      </w:r>
      <w:r w:rsidRPr="00742CE8">
        <w:rPr>
          <w:sz w:val="22"/>
          <w:szCs w:val="20"/>
        </w:rPr>
        <w:t>questionário:</w:t>
      </w:r>
    </w:p>
    <w:p w14:paraId="211EF65B" w14:textId="3AB2B4F0" w:rsidR="001F0B9C" w:rsidRPr="00837A00" w:rsidRDefault="001F0B9C" w:rsidP="001F0B9C">
      <w:pPr>
        <w:pStyle w:val="normalFetesp"/>
        <w:rPr>
          <w:i/>
          <w:iCs/>
          <w:sz w:val="18"/>
          <w:szCs w:val="16"/>
          <w:rPrChange w:id="60" w:author="MAGALI BENEDITA TEIXEIRA NERY" w:date="2025-06-08T18:29:00Z">
            <w:rPr>
              <w:i/>
              <w:iCs/>
              <w:sz w:val="22"/>
              <w:szCs w:val="20"/>
            </w:rPr>
          </w:rPrChange>
        </w:rPr>
      </w:pPr>
      <w:bookmarkStart w:id="61" w:name="_Toc199263186"/>
      <w:r w:rsidRPr="00837A00">
        <w:rPr>
          <w:i/>
          <w:iCs/>
          <w:sz w:val="18"/>
          <w:szCs w:val="16"/>
          <w:rPrChange w:id="62" w:author="MAGALI BENEDITA TEIXEIRA NERY" w:date="2025-06-08T18:29:00Z">
            <w:rPr>
              <w:i/>
              <w:iCs/>
              <w:sz w:val="22"/>
              <w:szCs w:val="20"/>
            </w:rPr>
          </w:rPrChange>
        </w:rPr>
        <w:t xml:space="preserve">Figura 1 - Análise dos principais problemas que microempreendedores </w:t>
      </w:r>
      <w:commentRangeStart w:id="63"/>
      <w:r w:rsidRPr="00837A00">
        <w:rPr>
          <w:i/>
          <w:iCs/>
          <w:sz w:val="18"/>
          <w:szCs w:val="16"/>
          <w:rPrChange w:id="64" w:author="MAGALI BENEDITA TEIXEIRA NERY" w:date="2025-06-08T18:29:00Z">
            <w:rPr>
              <w:i/>
              <w:iCs/>
              <w:sz w:val="22"/>
              <w:szCs w:val="20"/>
            </w:rPr>
          </w:rPrChange>
        </w:rPr>
        <w:t>enfrentam</w:t>
      </w:r>
      <w:bookmarkEnd w:id="61"/>
      <w:commentRangeEnd w:id="63"/>
      <w:r w:rsidR="00837A00" w:rsidRPr="00837A00">
        <w:rPr>
          <w:rStyle w:val="Refdecomentrio"/>
          <w:rFonts w:eastAsia="Verdana" w:cs="Verdana"/>
          <w:bCs w:val="0"/>
          <w:kern w:val="0"/>
          <w:sz w:val="12"/>
          <w:szCs w:val="12"/>
          <w:lang w:val="pt-PT"/>
          <w14:ligatures w14:val="none"/>
          <w:rPrChange w:id="65" w:author="MAGALI BENEDITA TEIXEIRA NERY" w:date="2025-06-08T18:29:00Z">
            <w:rPr>
              <w:rStyle w:val="Refdecomentrio"/>
              <w:rFonts w:eastAsia="Verdana" w:cs="Verdana"/>
              <w:bCs w:val="0"/>
              <w:kern w:val="0"/>
              <w:lang w:val="pt-PT"/>
              <w14:ligatures w14:val="none"/>
            </w:rPr>
          </w:rPrChange>
        </w:rPr>
        <w:commentReference w:id="63"/>
      </w:r>
    </w:p>
    <w:p w14:paraId="3BDDCE03" w14:textId="77777777" w:rsidR="001F0B9C" w:rsidRPr="001F0B9C" w:rsidRDefault="001F0B9C" w:rsidP="001F0B9C">
      <w:pPr>
        <w:pStyle w:val="normalFetesp"/>
        <w:rPr>
          <w:szCs w:val="20"/>
        </w:rPr>
      </w:pPr>
      <w:r w:rsidRPr="001F0B9C">
        <w:rPr>
          <w:szCs w:val="20"/>
        </w:rPr>
        <w:t>Quais dificuldades você mais enfrenta na gestão do seu negócio?</w:t>
      </w:r>
    </w:p>
    <w:p w14:paraId="47351178" w14:textId="2491F77A" w:rsidR="001F0B9C" w:rsidRDefault="001F0B9C" w:rsidP="001F0B9C">
      <w:pPr>
        <w:pStyle w:val="normalFetesp"/>
        <w:jc w:val="center"/>
        <w:rPr>
          <w:ins w:id="66" w:author="Caio Costa" w:date="2025-06-10T20:09:00Z" w16du:dateUtc="2025-06-10T23:09:00Z"/>
          <w:b/>
          <w:szCs w:val="20"/>
        </w:rPr>
      </w:pPr>
      <w:del w:id="67" w:author="Caio Costa" w:date="2025-06-10T20:09:00Z" w16du:dateUtc="2025-06-10T23:09:00Z">
        <w:r w:rsidRPr="001F0B9C" w:rsidDel="00B918AD">
          <w:rPr>
            <w:b/>
            <w:noProof/>
            <w:szCs w:val="20"/>
            <w:lang w:eastAsia="pt-BR"/>
          </w:rPr>
          <w:drawing>
            <wp:inline distT="0" distB="0" distL="0" distR="0" wp14:anchorId="561F6535" wp14:editId="0ECFD119">
              <wp:extent cx="3650502" cy="2555875"/>
              <wp:effectExtent l="0" t="0" r="0" b="0"/>
              <wp:docPr id="3" name="Imagem 3" descr="Gráfico, Gráfico de pizz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3" descr="Gráfico, Gráfico de pizza&#10;&#10;O conteúdo gerado por IA pode estar incorreto."/>
                      <pic:cNvPicPr/>
                    </pic:nvPicPr>
                    <pic:blipFill>
                      <a:blip r:embed="rId15">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3669540" cy="2569204"/>
                      </a:xfrm>
                      <a:prstGeom prst="rect">
                        <a:avLst/>
                      </a:prstGeom>
                    </pic:spPr>
                  </pic:pic>
                </a:graphicData>
              </a:graphic>
            </wp:inline>
          </w:drawing>
        </w:r>
      </w:del>
    </w:p>
    <w:p w14:paraId="4DA99F00" w14:textId="20FC3666" w:rsidR="00B918AD" w:rsidRPr="001F0B9C" w:rsidRDefault="00B918AD" w:rsidP="001F0B9C">
      <w:pPr>
        <w:pStyle w:val="normalFetesp"/>
        <w:jc w:val="center"/>
        <w:rPr>
          <w:b/>
          <w:szCs w:val="20"/>
        </w:rPr>
      </w:pPr>
      <w:ins w:id="68" w:author="Caio Costa" w:date="2025-06-10T20:09:00Z" w16du:dateUtc="2025-06-10T23:09:00Z">
        <w:r>
          <w:rPr>
            <w:b/>
            <w:noProof/>
            <w:szCs w:val="20"/>
          </w:rPr>
          <w:drawing>
            <wp:inline distT="0" distB="0" distL="0" distR="0" wp14:anchorId="06BF9BE2" wp14:editId="1B055BC8">
              <wp:extent cx="4181475" cy="2927494"/>
              <wp:effectExtent l="0" t="0" r="0" b="0"/>
              <wp:docPr id="1800019739" name="Imagem 4" descr="Gráfico, Gráfico de pizz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019739" name="Imagem 4" descr="Gráfico, Gráfico de pizza&#10;&#10;O conteúdo gerado por IA pode estar incorreto."/>
                      <pic:cNvPicPr/>
                    </pic:nvPicPr>
                    <pic:blipFill>
                      <a:blip r:embed="rId16">
                        <a:extLst>
                          <a:ext uri="{28A0092B-C50C-407E-A947-70E740481C1C}">
                            <a14:useLocalDpi xmlns:a14="http://schemas.microsoft.com/office/drawing/2010/main" val="0"/>
                          </a:ext>
                        </a:extLst>
                      </a:blip>
                      <a:stretch>
                        <a:fillRect/>
                      </a:stretch>
                    </pic:blipFill>
                    <pic:spPr>
                      <a:xfrm>
                        <a:off x="0" y="0"/>
                        <a:ext cx="4199145" cy="2939865"/>
                      </a:xfrm>
                      <a:prstGeom prst="rect">
                        <a:avLst/>
                      </a:prstGeom>
                    </pic:spPr>
                  </pic:pic>
                </a:graphicData>
              </a:graphic>
            </wp:inline>
          </w:drawing>
        </w:r>
      </w:ins>
    </w:p>
    <w:p w14:paraId="59EC1444" w14:textId="77777777" w:rsidR="001F0B9C" w:rsidRPr="00837A00" w:rsidRDefault="001F0B9C" w:rsidP="001F0B9C">
      <w:pPr>
        <w:pStyle w:val="normalFetesp"/>
        <w:jc w:val="center"/>
        <w:rPr>
          <w:sz w:val="18"/>
          <w:szCs w:val="16"/>
          <w:rPrChange w:id="69" w:author="MAGALI BENEDITA TEIXEIRA NERY" w:date="2025-06-08T18:29:00Z">
            <w:rPr>
              <w:sz w:val="22"/>
              <w:szCs w:val="20"/>
            </w:rPr>
          </w:rPrChange>
        </w:rPr>
      </w:pPr>
      <w:r w:rsidRPr="00837A00">
        <w:rPr>
          <w:sz w:val="18"/>
          <w:szCs w:val="16"/>
          <w:rPrChange w:id="70" w:author="MAGALI BENEDITA TEIXEIRA NERY" w:date="2025-06-08T18:29:00Z">
            <w:rPr>
              <w:sz w:val="22"/>
              <w:szCs w:val="20"/>
            </w:rPr>
          </w:rPrChange>
        </w:rPr>
        <w:t>Fonte: Elaborado pelo próprio autor – 2025</w:t>
      </w:r>
    </w:p>
    <w:p w14:paraId="0A00965E" w14:textId="77777777" w:rsidR="001F0B9C" w:rsidRPr="00742CE8" w:rsidRDefault="001F0B9C" w:rsidP="001F0B9C">
      <w:pPr>
        <w:pStyle w:val="normalFetesp"/>
        <w:jc w:val="center"/>
        <w:rPr>
          <w:sz w:val="22"/>
          <w:szCs w:val="20"/>
        </w:rPr>
      </w:pPr>
    </w:p>
    <w:p w14:paraId="50D24F37" w14:textId="77777777" w:rsidR="001F0B9C" w:rsidRPr="00742CE8" w:rsidRDefault="001F0B9C" w:rsidP="001F0B9C">
      <w:pPr>
        <w:pStyle w:val="normalFetesp"/>
        <w:rPr>
          <w:b/>
          <w:sz w:val="22"/>
          <w:szCs w:val="20"/>
        </w:rPr>
      </w:pPr>
      <w:r w:rsidRPr="00742CE8">
        <w:rPr>
          <w:b/>
          <w:sz w:val="22"/>
          <w:szCs w:val="20"/>
        </w:rPr>
        <w:t xml:space="preserve">Interpretação dos dados </w:t>
      </w:r>
    </w:p>
    <w:p w14:paraId="2F35DB01" w14:textId="77777777" w:rsidR="001F0B9C" w:rsidRPr="00742CE8" w:rsidRDefault="001F0B9C" w:rsidP="001F0B9C">
      <w:pPr>
        <w:pStyle w:val="normalFetesp"/>
        <w:rPr>
          <w:b/>
          <w:sz w:val="22"/>
          <w:szCs w:val="20"/>
        </w:rPr>
      </w:pPr>
      <w:r w:rsidRPr="00742CE8">
        <w:rPr>
          <w:b/>
          <w:sz w:val="22"/>
          <w:szCs w:val="20"/>
        </w:rPr>
        <w:t xml:space="preserve">Problemas e dificuldades que donos de pequenas empresas enfrentam: </w:t>
      </w:r>
      <w:r w:rsidRPr="00742CE8">
        <w:rPr>
          <w:sz w:val="22"/>
          <w:szCs w:val="20"/>
        </w:rPr>
        <w:t>É possível notar que microempreendedores passam por percalços ao longo da sua vida profissional, e nessa pergunta vimos isto de maneira aprofundada.</w:t>
      </w:r>
    </w:p>
    <w:p w14:paraId="401F9007" w14:textId="77777777" w:rsidR="001F0B9C" w:rsidRPr="00742CE8" w:rsidRDefault="001F0B9C" w:rsidP="001F0B9C">
      <w:pPr>
        <w:pStyle w:val="normalFetesp"/>
        <w:numPr>
          <w:ilvl w:val="0"/>
          <w:numId w:val="32"/>
        </w:numPr>
        <w:rPr>
          <w:b/>
          <w:sz w:val="22"/>
          <w:szCs w:val="20"/>
        </w:rPr>
      </w:pPr>
      <w:r w:rsidRPr="00742CE8">
        <w:rPr>
          <w:b/>
          <w:sz w:val="22"/>
          <w:szCs w:val="20"/>
        </w:rPr>
        <w:t xml:space="preserve">Não consigo conciliar tudo que acontece na minha empresa: </w:t>
      </w:r>
      <w:r w:rsidRPr="00742CE8">
        <w:rPr>
          <w:sz w:val="22"/>
          <w:szCs w:val="20"/>
        </w:rPr>
        <w:t>O empreendedor, com seu ritmo de vida acelerado, não consegue acompanhar todos os processos que acontecem no seu negócio.</w:t>
      </w:r>
    </w:p>
    <w:p w14:paraId="15E52E25" w14:textId="77777777" w:rsidR="001F0B9C" w:rsidRPr="00742CE8" w:rsidRDefault="001F0B9C" w:rsidP="001F0B9C">
      <w:pPr>
        <w:pStyle w:val="normalFetesp"/>
        <w:numPr>
          <w:ilvl w:val="0"/>
          <w:numId w:val="32"/>
        </w:numPr>
        <w:rPr>
          <w:b/>
          <w:sz w:val="22"/>
          <w:szCs w:val="20"/>
        </w:rPr>
      </w:pPr>
      <w:r w:rsidRPr="00742CE8">
        <w:rPr>
          <w:b/>
          <w:sz w:val="22"/>
          <w:szCs w:val="20"/>
        </w:rPr>
        <w:t>Não consigo acompanhar toda a entrada e saída relacionada ao caixa:</w:t>
      </w:r>
      <w:r w:rsidRPr="00742CE8">
        <w:rPr>
          <w:sz w:val="22"/>
          <w:szCs w:val="20"/>
        </w:rPr>
        <w:t xml:space="preserve"> Uma pequena porcentagem de empreendedores relata que não consegue acompanhar a sua entrada e saída de dinheiro com exatidão.</w:t>
      </w:r>
    </w:p>
    <w:p w14:paraId="1427ED81" w14:textId="77777777" w:rsidR="001F0B9C" w:rsidRPr="00742CE8" w:rsidRDefault="001F0B9C" w:rsidP="001F0B9C">
      <w:pPr>
        <w:pStyle w:val="normalFetesp"/>
        <w:numPr>
          <w:ilvl w:val="0"/>
          <w:numId w:val="32"/>
        </w:numPr>
        <w:rPr>
          <w:b/>
          <w:sz w:val="22"/>
          <w:szCs w:val="20"/>
        </w:rPr>
      </w:pPr>
      <w:r w:rsidRPr="00742CE8">
        <w:rPr>
          <w:b/>
          <w:sz w:val="22"/>
          <w:szCs w:val="20"/>
        </w:rPr>
        <w:t xml:space="preserve">Não tenho um controle de estoque eficiente: </w:t>
      </w:r>
      <w:r w:rsidRPr="00742CE8">
        <w:rPr>
          <w:sz w:val="22"/>
          <w:szCs w:val="20"/>
        </w:rPr>
        <w:t>Outros microempreendedores ainda relatam que não conseguem controlar o seu estoque.</w:t>
      </w:r>
    </w:p>
    <w:p w14:paraId="5ACF19D8" w14:textId="77777777" w:rsidR="001F0B9C" w:rsidRPr="00742CE8" w:rsidRDefault="001F0B9C" w:rsidP="001F0B9C">
      <w:pPr>
        <w:pStyle w:val="normalFetesp"/>
        <w:numPr>
          <w:ilvl w:val="0"/>
          <w:numId w:val="32"/>
        </w:numPr>
        <w:rPr>
          <w:b/>
          <w:sz w:val="22"/>
          <w:szCs w:val="20"/>
        </w:rPr>
      </w:pPr>
      <w:r w:rsidRPr="00742CE8">
        <w:rPr>
          <w:b/>
          <w:sz w:val="22"/>
          <w:szCs w:val="20"/>
        </w:rPr>
        <w:t xml:space="preserve">Não há informações aprofundadas, ou relatórios, sobre o fluxo de caixa da empresa: </w:t>
      </w:r>
      <w:r w:rsidRPr="00742CE8">
        <w:rPr>
          <w:sz w:val="22"/>
          <w:szCs w:val="20"/>
        </w:rPr>
        <w:t>A maior parte do público-alvo afirmou que não há informações detalhadas e relatórios sobre seu fluxo de caixa. Essa falta de informações de suma importância, como mostrado nas respostas anteriores, pode ter um impacto negativo na jornada do dono de pequeno negócio, fazendo com que ele perca desempenho e espaço no mercado.</w:t>
      </w:r>
    </w:p>
    <w:p w14:paraId="69527D02" w14:textId="77777777" w:rsidR="001F0B9C" w:rsidRPr="00742CE8" w:rsidRDefault="001F0B9C" w:rsidP="001F0B9C">
      <w:pPr>
        <w:pStyle w:val="normalFetesp"/>
        <w:rPr>
          <w:b/>
          <w:sz w:val="22"/>
          <w:szCs w:val="20"/>
        </w:rPr>
      </w:pPr>
    </w:p>
    <w:p w14:paraId="7B0F1A68" w14:textId="5860C41A" w:rsidR="001F0B9C" w:rsidRPr="00742CE8" w:rsidRDefault="001F0B9C" w:rsidP="001F0B9C">
      <w:pPr>
        <w:pStyle w:val="normalFetesp"/>
        <w:jc w:val="center"/>
        <w:rPr>
          <w:i/>
          <w:iCs/>
          <w:sz w:val="22"/>
          <w:szCs w:val="20"/>
        </w:rPr>
      </w:pPr>
      <w:bookmarkStart w:id="71" w:name="_Toc199263193"/>
      <w:r w:rsidRPr="00742CE8">
        <w:rPr>
          <w:i/>
          <w:iCs/>
          <w:sz w:val="22"/>
          <w:szCs w:val="20"/>
        </w:rPr>
        <w:t>Figura 2 - Análise da característica chave para um bom sistema</w:t>
      </w:r>
      <w:bookmarkEnd w:id="71"/>
    </w:p>
    <w:p w14:paraId="0D74FBA0" w14:textId="77777777" w:rsidR="001F0B9C" w:rsidRPr="00742CE8" w:rsidRDefault="001F0B9C" w:rsidP="001F0B9C">
      <w:pPr>
        <w:pStyle w:val="normalFetesp"/>
        <w:ind w:left="1276" w:firstLine="1134"/>
        <w:rPr>
          <w:sz w:val="22"/>
          <w:szCs w:val="20"/>
        </w:rPr>
      </w:pPr>
      <w:r w:rsidRPr="00742CE8">
        <w:rPr>
          <w:sz w:val="22"/>
          <w:szCs w:val="20"/>
        </w:rPr>
        <w:t>Na sua opinião, um bom sistema de gestão de microempresas qual característica julga mais relevante para o mesmo?</w:t>
      </w:r>
    </w:p>
    <w:p w14:paraId="5BE5D5B5" w14:textId="3D4EB3CB" w:rsidR="001F0B9C" w:rsidRDefault="001F0B9C" w:rsidP="001F0B9C">
      <w:pPr>
        <w:pStyle w:val="normalFetesp"/>
        <w:jc w:val="center"/>
        <w:rPr>
          <w:ins w:id="72" w:author="Caio Costa" w:date="2025-06-10T20:05:00Z" w16du:dateUtc="2025-06-10T23:05:00Z"/>
          <w:b/>
          <w:sz w:val="22"/>
          <w:szCs w:val="20"/>
        </w:rPr>
      </w:pPr>
      <w:del w:id="73" w:author="Caio Costa" w:date="2025-06-10T20:05:00Z" w16du:dateUtc="2025-06-10T23:05:00Z">
        <w:r w:rsidRPr="00742CE8" w:rsidDel="00071728">
          <w:rPr>
            <w:b/>
            <w:noProof/>
            <w:sz w:val="22"/>
            <w:szCs w:val="20"/>
            <w:lang w:eastAsia="pt-BR"/>
          </w:rPr>
          <w:drawing>
            <wp:inline distT="0" distB="0" distL="0" distR="0" wp14:anchorId="41E3DBE1" wp14:editId="5D770B99">
              <wp:extent cx="4000324" cy="2800800"/>
              <wp:effectExtent l="0" t="0" r="635" b="0"/>
              <wp:docPr id="888911095" name="Imagem 2" descr="Gráfico, Gráfico de pizz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911095" name="Imagem 2" descr="Gráfico, Gráfico de pizza&#10;&#10;O conteúdo gerado por IA pode estar incorreto."/>
                      <pic:cNvPicPr/>
                    </pic:nvPicPr>
                    <pic:blipFill>
                      <a:blip r:embed="rId17">
                        <a:extLst>
                          <a:ext uri="{28A0092B-C50C-407E-A947-70E740481C1C}">
                            <a14:useLocalDpi xmlns:a14="http://schemas.microsoft.com/office/drawing/2010/main" val="0"/>
                          </a:ext>
                        </a:extLst>
                      </a:blip>
                      <a:stretch>
                        <a:fillRect/>
                      </a:stretch>
                    </pic:blipFill>
                    <pic:spPr>
                      <a:xfrm>
                        <a:off x="0" y="0"/>
                        <a:ext cx="4000324" cy="2800800"/>
                      </a:xfrm>
                      <a:prstGeom prst="rect">
                        <a:avLst/>
                      </a:prstGeom>
                    </pic:spPr>
                  </pic:pic>
                </a:graphicData>
              </a:graphic>
            </wp:inline>
          </w:drawing>
        </w:r>
      </w:del>
    </w:p>
    <w:p w14:paraId="7F675E84" w14:textId="42CECF0A" w:rsidR="00071728" w:rsidRPr="00742CE8" w:rsidRDefault="00B918AD" w:rsidP="001F0B9C">
      <w:pPr>
        <w:pStyle w:val="normalFetesp"/>
        <w:jc w:val="center"/>
        <w:rPr>
          <w:b/>
          <w:sz w:val="22"/>
          <w:szCs w:val="20"/>
        </w:rPr>
      </w:pPr>
      <w:ins w:id="74" w:author="Caio Costa" w:date="2025-06-10T20:07:00Z" w16du:dateUtc="2025-06-10T23:07:00Z">
        <w:r>
          <w:rPr>
            <w:b/>
            <w:noProof/>
            <w:sz w:val="22"/>
            <w:szCs w:val="20"/>
          </w:rPr>
          <w:drawing>
            <wp:inline distT="0" distB="0" distL="0" distR="0" wp14:anchorId="12E98A74" wp14:editId="6B27C609">
              <wp:extent cx="4457700" cy="3120881"/>
              <wp:effectExtent l="0" t="0" r="0" b="0"/>
              <wp:docPr id="1922820412" name="Imagem 2" descr="Gráfico, Gráfico de pizz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820412" name="Imagem 2" descr="Gráfico, Gráfico de pizza&#10;&#10;O conteúdo gerado por IA pode estar incorreto."/>
                      <pic:cNvPicPr/>
                    </pic:nvPicPr>
                    <pic:blipFill>
                      <a:blip r:embed="rId18">
                        <a:extLst>
                          <a:ext uri="{28A0092B-C50C-407E-A947-70E740481C1C}">
                            <a14:useLocalDpi xmlns:a14="http://schemas.microsoft.com/office/drawing/2010/main" val="0"/>
                          </a:ext>
                        </a:extLst>
                      </a:blip>
                      <a:stretch>
                        <a:fillRect/>
                      </a:stretch>
                    </pic:blipFill>
                    <pic:spPr>
                      <a:xfrm>
                        <a:off x="0" y="0"/>
                        <a:ext cx="4492329" cy="3145125"/>
                      </a:xfrm>
                      <a:prstGeom prst="rect">
                        <a:avLst/>
                      </a:prstGeom>
                    </pic:spPr>
                  </pic:pic>
                </a:graphicData>
              </a:graphic>
            </wp:inline>
          </w:drawing>
        </w:r>
      </w:ins>
    </w:p>
    <w:p w14:paraId="1B445D85" w14:textId="77777777" w:rsidR="001F0B9C" w:rsidRPr="00742CE8" w:rsidRDefault="001F0B9C" w:rsidP="001F0B9C">
      <w:pPr>
        <w:pStyle w:val="normalFetesp"/>
        <w:jc w:val="center"/>
        <w:rPr>
          <w:sz w:val="22"/>
          <w:szCs w:val="20"/>
        </w:rPr>
      </w:pPr>
      <w:r w:rsidRPr="00742CE8">
        <w:rPr>
          <w:sz w:val="22"/>
          <w:szCs w:val="20"/>
        </w:rPr>
        <w:t>Fonte: Elaborado pelo próprio autor – 2025</w:t>
      </w:r>
    </w:p>
    <w:p w14:paraId="58564DC4" w14:textId="77777777" w:rsidR="001F0B9C" w:rsidRPr="00742CE8" w:rsidRDefault="001F0B9C" w:rsidP="001F0B9C">
      <w:pPr>
        <w:pStyle w:val="normalFetesp"/>
        <w:jc w:val="center"/>
        <w:rPr>
          <w:sz w:val="22"/>
          <w:szCs w:val="20"/>
        </w:rPr>
      </w:pPr>
    </w:p>
    <w:p w14:paraId="28C465D9" w14:textId="77777777" w:rsidR="001F0B9C" w:rsidRPr="00742CE8" w:rsidRDefault="001F0B9C" w:rsidP="001F0B9C">
      <w:pPr>
        <w:pStyle w:val="normalFetesp"/>
        <w:rPr>
          <w:b/>
          <w:sz w:val="22"/>
          <w:szCs w:val="20"/>
        </w:rPr>
      </w:pPr>
      <w:r w:rsidRPr="00742CE8">
        <w:rPr>
          <w:b/>
          <w:sz w:val="22"/>
          <w:szCs w:val="20"/>
        </w:rPr>
        <w:t xml:space="preserve">Interpretação dos dados </w:t>
      </w:r>
    </w:p>
    <w:p w14:paraId="118407F5" w14:textId="77777777" w:rsidR="001F0B9C" w:rsidRPr="00742CE8" w:rsidRDefault="001F0B9C" w:rsidP="001F0B9C">
      <w:pPr>
        <w:pStyle w:val="normalFetesp"/>
        <w:rPr>
          <w:sz w:val="22"/>
          <w:szCs w:val="20"/>
        </w:rPr>
      </w:pPr>
      <w:r w:rsidRPr="00742CE8">
        <w:rPr>
          <w:b/>
          <w:sz w:val="22"/>
          <w:szCs w:val="20"/>
        </w:rPr>
        <w:t xml:space="preserve">Necessidade de uma plataforma que facilite a organização do pequeno negócio: </w:t>
      </w:r>
      <w:r w:rsidRPr="00742CE8">
        <w:rPr>
          <w:sz w:val="22"/>
          <w:szCs w:val="20"/>
        </w:rPr>
        <w:t>É notável que microempreendedores querem um sistema que realmente ajude eles a gerirem o seu negócio bem, cumprindo este objetivo principal sem rodeios.</w:t>
      </w:r>
    </w:p>
    <w:p w14:paraId="1131F87B" w14:textId="77777777" w:rsidR="001F0B9C" w:rsidRPr="00742CE8" w:rsidRDefault="001F0B9C" w:rsidP="001F0B9C">
      <w:pPr>
        <w:pStyle w:val="normalFetesp"/>
        <w:numPr>
          <w:ilvl w:val="0"/>
          <w:numId w:val="33"/>
        </w:numPr>
        <w:rPr>
          <w:b/>
          <w:sz w:val="22"/>
          <w:szCs w:val="20"/>
        </w:rPr>
      </w:pPr>
      <w:r w:rsidRPr="00742CE8">
        <w:rPr>
          <w:b/>
          <w:sz w:val="22"/>
          <w:szCs w:val="20"/>
        </w:rPr>
        <w:t>Customização para o meu negócio:</w:t>
      </w:r>
      <w:r w:rsidRPr="00742CE8">
        <w:rPr>
          <w:sz w:val="22"/>
          <w:szCs w:val="20"/>
        </w:rPr>
        <w:t xml:space="preserve"> Uma parte do público acredita que a customização é algo muito importante para uma plataforma de gestão.</w:t>
      </w:r>
    </w:p>
    <w:p w14:paraId="45163C2F" w14:textId="77777777" w:rsidR="001F0B9C" w:rsidRPr="00742CE8" w:rsidRDefault="001F0B9C" w:rsidP="001F0B9C">
      <w:pPr>
        <w:pStyle w:val="normalFetesp"/>
        <w:numPr>
          <w:ilvl w:val="0"/>
          <w:numId w:val="33"/>
        </w:numPr>
        <w:rPr>
          <w:b/>
          <w:sz w:val="22"/>
          <w:szCs w:val="20"/>
        </w:rPr>
      </w:pPr>
      <w:r w:rsidRPr="00742CE8">
        <w:rPr>
          <w:b/>
          <w:sz w:val="22"/>
          <w:szCs w:val="20"/>
        </w:rPr>
        <w:t>Acesso por qualquer dispositivo:</w:t>
      </w:r>
      <w:r w:rsidRPr="00742CE8">
        <w:rPr>
          <w:sz w:val="22"/>
          <w:szCs w:val="20"/>
        </w:rPr>
        <w:t xml:space="preserve"> A minoria dos empreendedores relata que o acesso à plataforma por qualquer dispositivo é importante.</w:t>
      </w:r>
    </w:p>
    <w:p w14:paraId="010FA514" w14:textId="77777777" w:rsidR="001F0B9C" w:rsidRPr="00742CE8" w:rsidRDefault="001F0B9C" w:rsidP="001F0B9C">
      <w:pPr>
        <w:pStyle w:val="normalFetesp"/>
        <w:numPr>
          <w:ilvl w:val="0"/>
          <w:numId w:val="33"/>
        </w:numPr>
        <w:rPr>
          <w:b/>
          <w:sz w:val="22"/>
          <w:szCs w:val="20"/>
        </w:rPr>
      </w:pPr>
      <w:r w:rsidRPr="00742CE8">
        <w:rPr>
          <w:b/>
          <w:sz w:val="22"/>
          <w:szCs w:val="20"/>
        </w:rPr>
        <w:t>Entendimento fácil do site:</w:t>
      </w:r>
      <w:r w:rsidRPr="00742CE8">
        <w:rPr>
          <w:sz w:val="22"/>
          <w:szCs w:val="20"/>
        </w:rPr>
        <w:t xml:space="preserve"> Alguns ainda afirmam que o site precisa ser de fácil entendimento.</w:t>
      </w:r>
    </w:p>
    <w:p w14:paraId="503CA71D" w14:textId="77777777" w:rsidR="001F0B9C" w:rsidRPr="00742CE8" w:rsidRDefault="001F0B9C" w:rsidP="001F0B9C">
      <w:pPr>
        <w:pStyle w:val="normalFetesp"/>
        <w:numPr>
          <w:ilvl w:val="0"/>
          <w:numId w:val="33"/>
        </w:numPr>
        <w:rPr>
          <w:sz w:val="22"/>
          <w:szCs w:val="20"/>
        </w:rPr>
      </w:pPr>
      <w:r w:rsidRPr="00742CE8">
        <w:rPr>
          <w:b/>
          <w:sz w:val="22"/>
          <w:szCs w:val="20"/>
        </w:rPr>
        <w:t xml:space="preserve">Facilitar a organização do meu negócio: </w:t>
      </w:r>
      <w:r w:rsidRPr="00742CE8">
        <w:rPr>
          <w:sz w:val="22"/>
          <w:szCs w:val="20"/>
        </w:rPr>
        <w:t>É de suma importância que o sistema cumpra com o objetivo de ajudar o empreendedor a gerir a sua empresa, já que a grande maioria do público-alvo optou por esta resposta.</w:t>
      </w:r>
    </w:p>
    <w:p w14:paraId="14EC28EA" w14:textId="77777777" w:rsidR="001F0B9C" w:rsidRPr="00742CE8" w:rsidRDefault="001F0B9C" w:rsidP="001F0B9C">
      <w:pPr>
        <w:pStyle w:val="normalFetesp"/>
        <w:rPr>
          <w:sz w:val="22"/>
          <w:szCs w:val="20"/>
        </w:rPr>
      </w:pPr>
    </w:p>
    <w:p w14:paraId="79A740A7" w14:textId="1A03960C" w:rsidR="001F0B9C" w:rsidRPr="00742CE8" w:rsidRDefault="001F0B9C" w:rsidP="001F0B9C">
      <w:pPr>
        <w:pStyle w:val="normalFetesp"/>
        <w:jc w:val="center"/>
        <w:rPr>
          <w:i/>
          <w:iCs/>
          <w:sz w:val="22"/>
          <w:szCs w:val="20"/>
        </w:rPr>
      </w:pPr>
      <w:bookmarkStart w:id="75" w:name="_Toc199263194"/>
      <w:r w:rsidRPr="00742CE8">
        <w:rPr>
          <w:i/>
          <w:iCs/>
          <w:sz w:val="22"/>
          <w:szCs w:val="20"/>
        </w:rPr>
        <w:t>Figura 3 - Análise da possibilidade de investimento mensal em um sistema de gestão por parte do microempreendedor</w:t>
      </w:r>
      <w:bookmarkEnd w:id="75"/>
    </w:p>
    <w:p w14:paraId="20683E08" w14:textId="77777777" w:rsidR="001F0B9C" w:rsidRPr="00742CE8" w:rsidRDefault="001F0B9C" w:rsidP="001F0B9C">
      <w:pPr>
        <w:pStyle w:val="normalFetesp"/>
        <w:ind w:left="1276" w:firstLine="1134"/>
        <w:rPr>
          <w:sz w:val="22"/>
          <w:szCs w:val="20"/>
        </w:rPr>
      </w:pPr>
      <w:r w:rsidRPr="00742CE8">
        <w:rPr>
          <w:sz w:val="22"/>
          <w:szCs w:val="20"/>
        </w:rPr>
        <w:t>Você estaria disposto a investir um valor mensal em um sistema de gestão de microempresa que ajudasse a organizar e melhorar os resultados da sua empresa?</w:t>
      </w:r>
    </w:p>
    <w:p w14:paraId="5A207A05" w14:textId="7247D591" w:rsidR="001F0B9C" w:rsidRDefault="001F0B9C" w:rsidP="001F0B9C">
      <w:pPr>
        <w:pStyle w:val="normalFetesp"/>
        <w:jc w:val="center"/>
        <w:rPr>
          <w:ins w:id="76" w:author="Caio Costa" w:date="2025-06-10T20:08:00Z" w16du:dateUtc="2025-06-10T23:08:00Z"/>
          <w:szCs w:val="20"/>
        </w:rPr>
      </w:pPr>
      <w:del w:id="77" w:author="Caio Costa" w:date="2025-06-10T20:08:00Z" w16du:dateUtc="2025-06-10T23:08:00Z">
        <w:r w:rsidRPr="001F0B9C" w:rsidDel="00B918AD">
          <w:rPr>
            <w:noProof/>
            <w:szCs w:val="20"/>
            <w:lang w:eastAsia="pt-BR"/>
          </w:rPr>
          <w:drawing>
            <wp:inline distT="0" distB="0" distL="0" distR="0" wp14:anchorId="00303F74" wp14:editId="48D90D0B">
              <wp:extent cx="4000324" cy="2800800"/>
              <wp:effectExtent l="0" t="0" r="635" b="0"/>
              <wp:docPr id="1247617871" name="Imagem 3" descr="Gráfico, Gráfico de pizz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617871" name="Imagem 3" descr="Gráfico, Gráfico de pizza&#10;&#10;O conteúdo gerado por IA pode estar incorreto."/>
                      <pic:cNvPicPr/>
                    </pic:nvPicPr>
                    <pic:blipFill>
                      <a:blip r:embed="rId19">
                        <a:extLst>
                          <a:ext uri="{28A0092B-C50C-407E-A947-70E740481C1C}">
                            <a14:useLocalDpi xmlns:a14="http://schemas.microsoft.com/office/drawing/2010/main" val="0"/>
                          </a:ext>
                        </a:extLst>
                      </a:blip>
                      <a:stretch>
                        <a:fillRect/>
                      </a:stretch>
                    </pic:blipFill>
                    <pic:spPr>
                      <a:xfrm>
                        <a:off x="0" y="0"/>
                        <a:ext cx="4000324" cy="2800800"/>
                      </a:xfrm>
                      <a:prstGeom prst="rect">
                        <a:avLst/>
                      </a:prstGeom>
                    </pic:spPr>
                  </pic:pic>
                </a:graphicData>
              </a:graphic>
            </wp:inline>
          </w:drawing>
        </w:r>
      </w:del>
    </w:p>
    <w:p w14:paraId="63A40D1A" w14:textId="2CF99C93" w:rsidR="00B918AD" w:rsidRPr="001F0B9C" w:rsidRDefault="00B918AD" w:rsidP="001F0B9C">
      <w:pPr>
        <w:pStyle w:val="normalFetesp"/>
        <w:jc w:val="center"/>
        <w:rPr>
          <w:szCs w:val="20"/>
        </w:rPr>
      </w:pPr>
      <w:ins w:id="78" w:author="Caio Costa" w:date="2025-06-10T20:08:00Z" w16du:dateUtc="2025-06-10T23:08:00Z">
        <w:r>
          <w:rPr>
            <w:noProof/>
            <w:szCs w:val="20"/>
          </w:rPr>
          <w:drawing>
            <wp:inline distT="0" distB="0" distL="0" distR="0" wp14:anchorId="7EF875EF" wp14:editId="4AFDA5A8">
              <wp:extent cx="4572000" cy="3200904"/>
              <wp:effectExtent l="0" t="0" r="0" b="0"/>
              <wp:docPr id="1989279665" name="Imagem 3" descr="Gráfico, Gráfico de pizz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279665" name="Imagem 3" descr="Gráfico, Gráfico de pizza&#10;&#10;O conteúdo gerado por IA pode estar incorreto."/>
                      <pic:cNvPicPr/>
                    </pic:nvPicPr>
                    <pic:blipFill>
                      <a:blip r:embed="rId20">
                        <a:extLst>
                          <a:ext uri="{28A0092B-C50C-407E-A947-70E740481C1C}">
                            <a14:useLocalDpi xmlns:a14="http://schemas.microsoft.com/office/drawing/2010/main" val="0"/>
                          </a:ext>
                        </a:extLst>
                      </a:blip>
                      <a:stretch>
                        <a:fillRect/>
                      </a:stretch>
                    </pic:blipFill>
                    <pic:spPr>
                      <a:xfrm>
                        <a:off x="0" y="0"/>
                        <a:ext cx="4595786" cy="3217557"/>
                      </a:xfrm>
                      <a:prstGeom prst="rect">
                        <a:avLst/>
                      </a:prstGeom>
                    </pic:spPr>
                  </pic:pic>
                </a:graphicData>
              </a:graphic>
            </wp:inline>
          </w:drawing>
        </w:r>
      </w:ins>
    </w:p>
    <w:p w14:paraId="2AF5E5BD" w14:textId="77777777" w:rsidR="001F0B9C" w:rsidRPr="00742CE8" w:rsidRDefault="001F0B9C" w:rsidP="001F0B9C">
      <w:pPr>
        <w:pStyle w:val="normalFetesp"/>
        <w:jc w:val="center"/>
        <w:rPr>
          <w:sz w:val="22"/>
          <w:szCs w:val="20"/>
        </w:rPr>
      </w:pPr>
      <w:r w:rsidRPr="00742CE8">
        <w:rPr>
          <w:sz w:val="22"/>
          <w:szCs w:val="20"/>
        </w:rPr>
        <w:t>Fonte: Elaborado pelo próprio autor – 2025</w:t>
      </w:r>
    </w:p>
    <w:p w14:paraId="419CE72F" w14:textId="77777777" w:rsidR="001F0B9C" w:rsidRPr="00742CE8" w:rsidRDefault="001F0B9C" w:rsidP="001F0B9C">
      <w:pPr>
        <w:pStyle w:val="normalFetesp"/>
        <w:jc w:val="center"/>
        <w:rPr>
          <w:sz w:val="22"/>
          <w:szCs w:val="20"/>
        </w:rPr>
      </w:pPr>
    </w:p>
    <w:p w14:paraId="367B47EC" w14:textId="77777777" w:rsidR="001F0B9C" w:rsidRPr="00742CE8" w:rsidRDefault="001F0B9C" w:rsidP="001F0B9C">
      <w:pPr>
        <w:pStyle w:val="normalFetesp"/>
        <w:rPr>
          <w:b/>
          <w:sz w:val="22"/>
          <w:szCs w:val="20"/>
        </w:rPr>
      </w:pPr>
      <w:r w:rsidRPr="00742CE8">
        <w:rPr>
          <w:b/>
          <w:sz w:val="22"/>
          <w:szCs w:val="20"/>
        </w:rPr>
        <w:t xml:space="preserve">Interpretação dos dados </w:t>
      </w:r>
    </w:p>
    <w:p w14:paraId="3282EE6B" w14:textId="77777777" w:rsidR="001F0B9C" w:rsidRPr="00742CE8" w:rsidRDefault="001F0B9C" w:rsidP="001F0B9C">
      <w:pPr>
        <w:pStyle w:val="normalFetesp"/>
        <w:rPr>
          <w:sz w:val="22"/>
          <w:szCs w:val="20"/>
        </w:rPr>
      </w:pPr>
      <w:r w:rsidRPr="00742CE8">
        <w:rPr>
          <w:b/>
          <w:sz w:val="22"/>
          <w:szCs w:val="20"/>
        </w:rPr>
        <w:t>Viabilidade de um investimento por parte do empreendedor para uma plataforma de gestão de empresas:</w:t>
      </w:r>
      <w:r w:rsidRPr="00742CE8">
        <w:rPr>
          <w:sz w:val="22"/>
          <w:szCs w:val="20"/>
        </w:rPr>
        <w:t xml:space="preserve"> Podemos notar que a maioria dos entrevistados estaria disposto a pagar uma quantia mensal para usar um sistema assim, sendo que nenhum empreendedor respondeu que não investiria em um sistema assim, mostrando que o sistema é capaz, sim, de receber investimentos.</w:t>
      </w:r>
    </w:p>
    <w:p w14:paraId="640155DC" w14:textId="77777777" w:rsidR="001F0B9C" w:rsidRPr="00742CE8" w:rsidRDefault="001F0B9C" w:rsidP="001F0B9C">
      <w:pPr>
        <w:pStyle w:val="normalFetesp"/>
        <w:numPr>
          <w:ilvl w:val="0"/>
          <w:numId w:val="34"/>
        </w:numPr>
        <w:rPr>
          <w:b/>
          <w:sz w:val="22"/>
          <w:szCs w:val="20"/>
        </w:rPr>
      </w:pPr>
      <w:r w:rsidRPr="00742CE8">
        <w:rPr>
          <w:b/>
          <w:sz w:val="22"/>
          <w:szCs w:val="20"/>
        </w:rPr>
        <w:t xml:space="preserve">Sim, se o valor for acessível e o sistema for realmente útil: </w:t>
      </w:r>
      <w:r w:rsidRPr="00742CE8">
        <w:rPr>
          <w:sz w:val="22"/>
          <w:szCs w:val="20"/>
        </w:rPr>
        <w:t xml:space="preserve">Se o sistema de fato ajudar o microempreendedor, ele afirma que estará disposto a investir um valor nele, abrindo uma oportunidade para a </w:t>
      </w:r>
      <w:proofErr w:type="gramStart"/>
      <w:r w:rsidRPr="00742CE8">
        <w:rPr>
          <w:sz w:val="22"/>
          <w:szCs w:val="20"/>
        </w:rPr>
        <w:t>plataforma Zeno</w:t>
      </w:r>
      <w:proofErr w:type="gramEnd"/>
      <w:r w:rsidRPr="00742CE8">
        <w:rPr>
          <w:sz w:val="22"/>
          <w:szCs w:val="20"/>
        </w:rPr>
        <w:t>.</w:t>
      </w:r>
    </w:p>
    <w:p w14:paraId="2247D4B5" w14:textId="77777777" w:rsidR="001F0B9C" w:rsidRPr="00742CE8" w:rsidRDefault="001F0B9C" w:rsidP="001F0B9C">
      <w:pPr>
        <w:pStyle w:val="normalFetesp"/>
        <w:numPr>
          <w:ilvl w:val="0"/>
          <w:numId w:val="34"/>
        </w:numPr>
        <w:rPr>
          <w:b/>
          <w:sz w:val="22"/>
          <w:szCs w:val="20"/>
        </w:rPr>
      </w:pPr>
      <w:r w:rsidRPr="00742CE8">
        <w:rPr>
          <w:b/>
          <w:sz w:val="22"/>
          <w:szCs w:val="20"/>
        </w:rPr>
        <w:t>Sim, depende dos benefícios que o sistema oferecer:</w:t>
      </w:r>
      <w:r w:rsidRPr="00742CE8">
        <w:rPr>
          <w:sz w:val="22"/>
          <w:szCs w:val="20"/>
        </w:rPr>
        <w:t xml:space="preserve"> Alguns afirmam que se o sistema oferecer benefícios atraentes, estariam sim dispostos a investir um valor mensal.</w:t>
      </w:r>
    </w:p>
    <w:p w14:paraId="38B7D9EE" w14:textId="77777777" w:rsidR="001F0B9C" w:rsidRPr="00742CE8" w:rsidRDefault="001F0B9C" w:rsidP="001F0B9C">
      <w:pPr>
        <w:pStyle w:val="normalFetesp"/>
        <w:numPr>
          <w:ilvl w:val="0"/>
          <w:numId w:val="34"/>
        </w:numPr>
        <w:rPr>
          <w:b/>
          <w:sz w:val="22"/>
          <w:szCs w:val="20"/>
        </w:rPr>
      </w:pPr>
      <w:r w:rsidRPr="00742CE8">
        <w:rPr>
          <w:b/>
          <w:sz w:val="22"/>
          <w:szCs w:val="20"/>
        </w:rPr>
        <w:t>Talvez, considerando que seja um plano que não gere vínculos de fidelidade:</w:t>
      </w:r>
      <w:r w:rsidRPr="00742CE8">
        <w:rPr>
          <w:sz w:val="22"/>
          <w:szCs w:val="20"/>
        </w:rPr>
        <w:t xml:space="preserve"> Uma minoria de indivíduos talvez resista a ideia de um vínculo de fidelidade, como um contrato.</w:t>
      </w:r>
    </w:p>
    <w:p w14:paraId="1246C747" w14:textId="77777777" w:rsidR="001F0B9C" w:rsidRPr="00742CE8" w:rsidRDefault="001F0B9C" w:rsidP="001F0B9C">
      <w:pPr>
        <w:pStyle w:val="normalFetesp"/>
        <w:rPr>
          <w:sz w:val="22"/>
          <w:szCs w:val="20"/>
        </w:rPr>
      </w:pPr>
    </w:p>
    <w:p w14:paraId="0C34523C" w14:textId="77777777" w:rsidR="001F0B9C" w:rsidRPr="00742CE8" w:rsidRDefault="001F0B9C" w:rsidP="001F0B9C">
      <w:pPr>
        <w:pStyle w:val="normalFetesp"/>
        <w:rPr>
          <w:sz w:val="22"/>
          <w:szCs w:val="20"/>
        </w:rPr>
      </w:pPr>
      <w:r w:rsidRPr="00742CE8">
        <w:rPr>
          <w:sz w:val="22"/>
          <w:szCs w:val="20"/>
        </w:rPr>
        <w:t xml:space="preserve">Com esta pesquisa, foi possível entender as necessidades, dificuldades e desejos do público empreendedor. </w:t>
      </w:r>
    </w:p>
    <w:p w14:paraId="4E43761A" w14:textId="27ECFF13" w:rsidR="001F0B9C" w:rsidRPr="00742CE8" w:rsidRDefault="001F0B9C" w:rsidP="001F0B9C">
      <w:pPr>
        <w:pStyle w:val="normalFetesp"/>
        <w:rPr>
          <w:sz w:val="22"/>
          <w:szCs w:val="20"/>
        </w:rPr>
      </w:pPr>
      <w:r w:rsidRPr="00742CE8">
        <w:rPr>
          <w:sz w:val="22"/>
          <w:szCs w:val="20"/>
        </w:rPr>
        <w:t xml:space="preserve">É viável inferir que uma plataforma de gestão que cumpra seu objetivo principal de ajudar o microempreendedor a gerir a sua empresa, que satisfaça os requisitos solicitados pelos microempreendedores, que seja simples e direto ao ponto e personalizável, pode ter sucesso e possibilidade de competir com outros sistemas ERP no mercado, o que o </w:t>
      </w:r>
      <w:proofErr w:type="gramStart"/>
      <w:r w:rsidRPr="00742CE8">
        <w:rPr>
          <w:sz w:val="22"/>
          <w:szCs w:val="20"/>
        </w:rPr>
        <w:t>sistema Zeno</w:t>
      </w:r>
      <w:proofErr w:type="gramEnd"/>
      <w:r w:rsidRPr="00742CE8">
        <w:rPr>
          <w:sz w:val="22"/>
          <w:szCs w:val="20"/>
        </w:rPr>
        <w:t xml:space="preserve"> visa alcançar. Além disso, vemos uma brecha neste assunto: Não há outro sistema que seja direcionado ao microempreendedor da forma que a </w:t>
      </w:r>
      <w:proofErr w:type="gramStart"/>
      <w:r w:rsidRPr="00742CE8">
        <w:rPr>
          <w:sz w:val="22"/>
          <w:szCs w:val="20"/>
        </w:rPr>
        <w:t>plataforma Zeno</w:t>
      </w:r>
      <w:proofErr w:type="gramEnd"/>
      <w:r w:rsidRPr="00742CE8">
        <w:rPr>
          <w:sz w:val="22"/>
          <w:szCs w:val="20"/>
        </w:rPr>
        <w:t xml:space="preserve"> é, e isso ressalta a originalidade desta ferramenta.</w:t>
      </w:r>
    </w:p>
    <w:p w14:paraId="60A14526" w14:textId="77777777" w:rsidR="001F0B9C" w:rsidRPr="00742CE8" w:rsidRDefault="001F0B9C" w:rsidP="001F0B9C">
      <w:pPr>
        <w:pStyle w:val="normalFetesp"/>
        <w:rPr>
          <w:sz w:val="22"/>
          <w:szCs w:val="20"/>
        </w:rPr>
      </w:pPr>
      <w:r w:rsidRPr="00742CE8">
        <w:rPr>
          <w:sz w:val="22"/>
          <w:szCs w:val="20"/>
        </w:rPr>
        <w:t>O desenvolvimento do projeto foi realizado de acordo com as orientações recebidas, as tendências atuais do mercado e o conhecimento dos integrantes do grupo que conceberam o projeto.</w:t>
      </w:r>
    </w:p>
    <w:p w14:paraId="4EAD23FE" w14:textId="4B5D5700" w:rsidR="001F0B9C" w:rsidRPr="00742CE8" w:rsidDel="003972B1" w:rsidRDefault="001F0B9C" w:rsidP="001F0B9C">
      <w:pPr>
        <w:pStyle w:val="normalFetesp"/>
        <w:rPr>
          <w:del w:id="79" w:author="Caio Costa" w:date="2025-06-10T18:55:00Z" w16du:dateUtc="2025-06-10T21:55:00Z"/>
          <w:sz w:val="22"/>
          <w:szCs w:val="20"/>
        </w:rPr>
      </w:pPr>
      <w:commentRangeStart w:id="80"/>
      <w:commentRangeStart w:id="81"/>
      <w:del w:id="82" w:author="Caio Costa" w:date="2025-06-10T18:55:00Z" w16du:dateUtc="2025-06-10T21:55:00Z">
        <w:r w:rsidRPr="00742CE8" w:rsidDel="003972B1">
          <w:rPr>
            <w:sz w:val="22"/>
            <w:szCs w:val="20"/>
          </w:rPr>
          <w:delText>O nome escolhido para o sistema foi “Zeno” por inspiração no filósofo Zenão de Eléia, do qual alguma teorias se encaixam muito bem no contexto de empreendedorismo, como o de melhoria contínua</w:delText>
        </w:r>
        <w:r w:rsidR="003B3258" w:rsidRPr="00742CE8" w:rsidDel="003972B1">
          <w:rPr>
            <w:sz w:val="22"/>
            <w:szCs w:val="20"/>
          </w:rPr>
          <w:delText>, foco e consistência. A logo do sistema e sua versão simplificada, como pode ser vista abaixo, é minimalista e transmite seriedade ao cliente.</w:delText>
        </w:r>
      </w:del>
    </w:p>
    <w:p w14:paraId="48AF6B5D" w14:textId="56DF865F" w:rsidR="001215AD" w:rsidRPr="00742CE8" w:rsidDel="003972B1" w:rsidRDefault="001215AD" w:rsidP="001F0B9C">
      <w:pPr>
        <w:pStyle w:val="normalFetesp"/>
        <w:rPr>
          <w:del w:id="83" w:author="Caio Costa" w:date="2025-06-10T18:55:00Z" w16du:dateUtc="2025-06-10T21:55:00Z"/>
          <w:sz w:val="22"/>
          <w:szCs w:val="20"/>
        </w:rPr>
      </w:pPr>
    </w:p>
    <w:p w14:paraId="1A6BB8E7" w14:textId="304FCF19" w:rsidR="003B3258" w:rsidRPr="00742CE8" w:rsidDel="003972B1" w:rsidRDefault="003B3258" w:rsidP="001215AD">
      <w:pPr>
        <w:pStyle w:val="normalFetesp"/>
        <w:jc w:val="center"/>
        <w:rPr>
          <w:del w:id="84" w:author="Caio Costa" w:date="2025-06-10T18:55:00Z" w16du:dateUtc="2025-06-10T21:55:00Z"/>
          <w:i/>
          <w:iCs/>
          <w:sz w:val="22"/>
          <w:szCs w:val="20"/>
        </w:rPr>
      </w:pPr>
      <w:del w:id="85" w:author="Caio Costa" w:date="2025-06-10T18:55:00Z" w16du:dateUtc="2025-06-10T21:55:00Z">
        <w:r w:rsidRPr="00742CE8" w:rsidDel="003972B1">
          <w:rPr>
            <w:i/>
            <w:iCs/>
            <w:sz w:val="22"/>
            <w:szCs w:val="20"/>
          </w:rPr>
          <w:delText>Figura 4 – Logo da plataforma Zeno</w:delText>
        </w:r>
      </w:del>
    </w:p>
    <w:p w14:paraId="12920D44" w14:textId="322A0F92" w:rsidR="003B3258" w:rsidRPr="003B3258" w:rsidDel="003972B1" w:rsidRDefault="001215AD" w:rsidP="001215AD">
      <w:pPr>
        <w:pStyle w:val="normalFetesp"/>
        <w:jc w:val="center"/>
        <w:rPr>
          <w:del w:id="86" w:author="Caio Costa" w:date="2025-06-10T18:55:00Z" w16du:dateUtc="2025-06-10T21:55:00Z"/>
          <w:szCs w:val="20"/>
        </w:rPr>
      </w:pPr>
      <w:del w:id="87" w:author="Caio Costa" w:date="2025-06-10T18:55:00Z" w16du:dateUtc="2025-06-10T21:55:00Z">
        <w:r w:rsidDel="003972B1">
          <w:rPr>
            <w:noProof/>
            <w:szCs w:val="20"/>
            <w:lang w:eastAsia="pt-BR"/>
          </w:rPr>
          <w:drawing>
            <wp:inline distT="0" distB="0" distL="0" distR="0" wp14:anchorId="7A934807" wp14:editId="4289B8D8">
              <wp:extent cx="2802255" cy="1737584"/>
              <wp:effectExtent l="0" t="0" r="0" b="0"/>
              <wp:docPr id="175946545" name="Imagem 4" descr="Forma, Círcul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46545" name="Imagem 4" descr="Forma, Círculo&#10;&#10;O conteúdo gerado por IA pode estar incorreto."/>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820626" cy="1748975"/>
                      </a:xfrm>
                      <a:prstGeom prst="rect">
                        <a:avLst/>
                      </a:prstGeom>
                    </pic:spPr>
                  </pic:pic>
                </a:graphicData>
              </a:graphic>
            </wp:inline>
          </w:drawing>
        </w:r>
      </w:del>
    </w:p>
    <w:p w14:paraId="126F3FF0" w14:textId="67E06832" w:rsidR="001215AD" w:rsidRPr="00742CE8" w:rsidDel="003972B1" w:rsidRDefault="003B3258" w:rsidP="0026369E">
      <w:pPr>
        <w:pStyle w:val="normalFetesp"/>
        <w:jc w:val="center"/>
        <w:rPr>
          <w:del w:id="88" w:author="Caio Costa" w:date="2025-06-10T18:55:00Z" w16du:dateUtc="2025-06-10T21:55:00Z"/>
          <w:sz w:val="22"/>
          <w:szCs w:val="20"/>
        </w:rPr>
      </w:pPr>
      <w:del w:id="89" w:author="Caio Costa" w:date="2025-06-10T18:55:00Z" w16du:dateUtc="2025-06-10T21:55:00Z">
        <w:r w:rsidRPr="00742CE8" w:rsidDel="003972B1">
          <w:rPr>
            <w:sz w:val="22"/>
            <w:szCs w:val="20"/>
          </w:rPr>
          <w:delText>Fonte: Elaborado pelo próprio autor – 2025</w:delText>
        </w:r>
      </w:del>
    </w:p>
    <w:p w14:paraId="5113C29E" w14:textId="270A3283" w:rsidR="001215AD" w:rsidRPr="00742CE8" w:rsidDel="003972B1" w:rsidRDefault="001215AD" w:rsidP="003B3258">
      <w:pPr>
        <w:pStyle w:val="normalFetesp"/>
        <w:rPr>
          <w:del w:id="90" w:author="Caio Costa" w:date="2025-06-10T18:55:00Z" w16du:dateUtc="2025-06-10T21:55:00Z"/>
          <w:sz w:val="22"/>
          <w:szCs w:val="20"/>
        </w:rPr>
      </w:pPr>
    </w:p>
    <w:p w14:paraId="665BB1B5" w14:textId="421795A7" w:rsidR="003B3258" w:rsidRPr="00742CE8" w:rsidDel="003972B1" w:rsidRDefault="003B3258" w:rsidP="001215AD">
      <w:pPr>
        <w:pStyle w:val="normalFetesp"/>
        <w:jc w:val="center"/>
        <w:rPr>
          <w:del w:id="91" w:author="Caio Costa" w:date="2025-06-10T18:55:00Z" w16du:dateUtc="2025-06-10T21:55:00Z"/>
          <w:i/>
          <w:iCs/>
          <w:sz w:val="22"/>
          <w:szCs w:val="20"/>
        </w:rPr>
      </w:pPr>
      <w:del w:id="92" w:author="Caio Costa" w:date="2025-06-10T18:55:00Z" w16du:dateUtc="2025-06-10T21:55:00Z">
        <w:r w:rsidRPr="00742CE8" w:rsidDel="003972B1">
          <w:rPr>
            <w:i/>
            <w:iCs/>
            <w:sz w:val="22"/>
            <w:szCs w:val="20"/>
          </w:rPr>
          <w:delText>Figura 5 – Logo simplificada da plataforma Zeno</w:delText>
        </w:r>
      </w:del>
    </w:p>
    <w:p w14:paraId="66BD61A4" w14:textId="1048A2A9" w:rsidR="003B3258" w:rsidRPr="003B3258" w:rsidDel="003972B1" w:rsidRDefault="001215AD" w:rsidP="001215AD">
      <w:pPr>
        <w:pStyle w:val="normalFetesp"/>
        <w:jc w:val="center"/>
        <w:rPr>
          <w:del w:id="93" w:author="Caio Costa" w:date="2025-06-10T18:55:00Z" w16du:dateUtc="2025-06-10T21:55:00Z"/>
          <w:szCs w:val="20"/>
        </w:rPr>
      </w:pPr>
      <w:del w:id="94" w:author="Caio Costa" w:date="2025-06-10T18:55:00Z" w16du:dateUtc="2025-06-10T21:55:00Z">
        <w:r w:rsidDel="003972B1">
          <w:rPr>
            <w:noProof/>
            <w:szCs w:val="20"/>
            <w:lang w:eastAsia="pt-BR"/>
          </w:rPr>
          <w:drawing>
            <wp:inline distT="0" distB="0" distL="0" distR="0" wp14:anchorId="435611CA" wp14:editId="737AA145">
              <wp:extent cx="1471930" cy="1471930"/>
              <wp:effectExtent l="0" t="0" r="0" b="0"/>
              <wp:docPr id="1492495037" name="Imagem 5" descr="Forma, Círcul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495037" name="Imagem 5" descr="Forma, Círculo&#10;&#10;O conteúdo gerado por IA pode estar incorreto."/>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471984" cy="1471984"/>
                      </a:xfrm>
                      <a:prstGeom prst="rect">
                        <a:avLst/>
                      </a:prstGeom>
                    </pic:spPr>
                  </pic:pic>
                </a:graphicData>
              </a:graphic>
            </wp:inline>
          </w:drawing>
        </w:r>
      </w:del>
    </w:p>
    <w:p w14:paraId="0A57B835" w14:textId="635B5E7E" w:rsidR="003B3258" w:rsidRPr="00742CE8" w:rsidDel="003972B1" w:rsidRDefault="003B3258" w:rsidP="001215AD">
      <w:pPr>
        <w:pStyle w:val="normalFetesp"/>
        <w:jc w:val="center"/>
        <w:rPr>
          <w:del w:id="95" w:author="Caio Costa" w:date="2025-06-10T18:55:00Z" w16du:dateUtc="2025-06-10T21:55:00Z"/>
          <w:sz w:val="22"/>
          <w:szCs w:val="20"/>
        </w:rPr>
      </w:pPr>
      <w:del w:id="96" w:author="Caio Costa" w:date="2025-06-10T18:55:00Z" w16du:dateUtc="2025-06-10T21:55:00Z">
        <w:r w:rsidRPr="00742CE8" w:rsidDel="003972B1">
          <w:rPr>
            <w:sz w:val="22"/>
            <w:szCs w:val="20"/>
          </w:rPr>
          <w:delText>Fonte: Elaborado pelo próprio autor – 2025</w:delText>
        </w:r>
      </w:del>
    </w:p>
    <w:p w14:paraId="448641B3" w14:textId="4344F47F" w:rsidR="001215AD" w:rsidRPr="00742CE8" w:rsidDel="003972B1" w:rsidRDefault="001215AD" w:rsidP="001215AD">
      <w:pPr>
        <w:pStyle w:val="normalFetesp"/>
        <w:jc w:val="center"/>
        <w:rPr>
          <w:del w:id="97" w:author="Caio Costa" w:date="2025-06-10T18:55:00Z" w16du:dateUtc="2025-06-10T21:55:00Z"/>
          <w:sz w:val="22"/>
          <w:szCs w:val="20"/>
        </w:rPr>
      </w:pPr>
    </w:p>
    <w:p w14:paraId="65ED9435" w14:textId="342FFBC7" w:rsidR="003B3258" w:rsidRPr="00742CE8" w:rsidDel="003972B1" w:rsidRDefault="001215AD" w:rsidP="003B3258">
      <w:pPr>
        <w:pStyle w:val="normalFetesp"/>
        <w:rPr>
          <w:del w:id="98" w:author="Caio Costa" w:date="2025-06-10T18:55:00Z" w16du:dateUtc="2025-06-10T21:55:00Z"/>
          <w:sz w:val="22"/>
          <w:szCs w:val="20"/>
        </w:rPr>
      </w:pPr>
      <w:del w:id="99" w:author="Caio Costa" w:date="2025-06-10T18:55:00Z" w16du:dateUtc="2025-06-10T21:55:00Z">
        <w:r w:rsidRPr="00742CE8" w:rsidDel="003972B1">
          <w:rPr>
            <w:sz w:val="22"/>
            <w:szCs w:val="20"/>
          </w:rPr>
          <w:delText xml:space="preserve">Fizemos também uma Landing </w:delText>
        </w:r>
        <w:r w:rsidR="006B0D06" w:rsidRPr="00742CE8" w:rsidDel="003972B1">
          <w:rPr>
            <w:sz w:val="22"/>
            <w:szCs w:val="20"/>
          </w:rPr>
          <w:delText>Page</w:delText>
        </w:r>
        <w:r w:rsidRPr="00742CE8" w:rsidDel="003972B1">
          <w:rPr>
            <w:sz w:val="22"/>
            <w:szCs w:val="20"/>
          </w:rPr>
          <w:delText>, ou página inicial, a qual chama a atenção para a nossa proposta de um sistema simples e objetivo para o dono de pequeno negócio.</w:delText>
        </w:r>
      </w:del>
    </w:p>
    <w:p w14:paraId="3AC943AF" w14:textId="2FDAC781" w:rsidR="001215AD" w:rsidRPr="00742CE8" w:rsidDel="003972B1" w:rsidRDefault="001215AD" w:rsidP="003B3258">
      <w:pPr>
        <w:pStyle w:val="normalFetesp"/>
        <w:rPr>
          <w:del w:id="100" w:author="Caio Costa" w:date="2025-06-10T18:55:00Z" w16du:dateUtc="2025-06-10T21:55:00Z"/>
          <w:sz w:val="22"/>
          <w:szCs w:val="20"/>
        </w:rPr>
      </w:pPr>
    </w:p>
    <w:p w14:paraId="7943F321" w14:textId="5402FAB9" w:rsidR="001215AD" w:rsidRPr="00742CE8" w:rsidDel="003972B1" w:rsidRDefault="001215AD" w:rsidP="001215AD">
      <w:pPr>
        <w:pStyle w:val="normalFetesp"/>
        <w:jc w:val="center"/>
        <w:rPr>
          <w:del w:id="101" w:author="Caio Costa" w:date="2025-06-10T18:55:00Z" w16du:dateUtc="2025-06-10T21:55:00Z"/>
          <w:sz w:val="22"/>
          <w:szCs w:val="20"/>
        </w:rPr>
      </w:pPr>
      <w:del w:id="102" w:author="Caio Costa" w:date="2025-06-10T18:55:00Z" w16du:dateUtc="2025-06-10T21:55:00Z">
        <w:r w:rsidRPr="00742CE8" w:rsidDel="003972B1">
          <w:rPr>
            <w:i/>
            <w:iCs/>
            <w:sz w:val="22"/>
            <w:szCs w:val="20"/>
          </w:rPr>
          <w:delText xml:space="preserve">Figura 6 – Landing </w:delText>
        </w:r>
        <w:r w:rsidR="006B0D06" w:rsidRPr="00742CE8" w:rsidDel="003972B1">
          <w:rPr>
            <w:i/>
            <w:iCs/>
            <w:sz w:val="22"/>
            <w:szCs w:val="20"/>
          </w:rPr>
          <w:delText>Page</w:delText>
        </w:r>
      </w:del>
    </w:p>
    <w:p w14:paraId="76F0C11B" w14:textId="2DC86C0F" w:rsidR="003B3258" w:rsidDel="003972B1" w:rsidRDefault="001215AD" w:rsidP="001F0B9C">
      <w:pPr>
        <w:pStyle w:val="normalFetesp"/>
        <w:rPr>
          <w:del w:id="103" w:author="Caio Costa" w:date="2025-06-10T18:55:00Z" w16du:dateUtc="2025-06-10T21:55:00Z"/>
          <w:szCs w:val="20"/>
        </w:rPr>
      </w:pPr>
      <w:del w:id="104" w:author="Caio Costa" w:date="2025-06-10T18:55:00Z" w16du:dateUtc="2025-06-10T21:55:00Z">
        <w:r w:rsidDel="003972B1">
          <w:rPr>
            <w:noProof/>
            <w:szCs w:val="20"/>
            <w:lang w:eastAsia="pt-BR"/>
          </w:rPr>
          <w:drawing>
            <wp:inline distT="0" distB="0" distL="0" distR="0" wp14:anchorId="3EE096B2" wp14:editId="5EAED051">
              <wp:extent cx="5759450" cy="2731135"/>
              <wp:effectExtent l="0" t="0" r="0" b="0"/>
              <wp:docPr id="924694892" name="Imagem 6" descr="Uma imagem contendo Interface gráfica do usuári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694892" name="Imagem 6" descr="Uma imagem contendo Interface gráfica do usuário&#10;&#10;O conteúdo gerado por IA pode estar incorreto."/>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59450" cy="2731135"/>
                      </a:xfrm>
                      <a:prstGeom prst="rect">
                        <a:avLst/>
                      </a:prstGeom>
                    </pic:spPr>
                  </pic:pic>
                </a:graphicData>
              </a:graphic>
            </wp:inline>
          </w:drawing>
        </w:r>
      </w:del>
    </w:p>
    <w:p w14:paraId="74042DAC" w14:textId="289CC980" w:rsidR="001215AD" w:rsidRPr="00742CE8" w:rsidDel="003972B1" w:rsidRDefault="001215AD" w:rsidP="001215AD">
      <w:pPr>
        <w:pStyle w:val="normalFetesp"/>
        <w:jc w:val="center"/>
        <w:rPr>
          <w:del w:id="105" w:author="Caio Costa" w:date="2025-06-10T18:55:00Z" w16du:dateUtc="2025-06-10T21:55:00Z"/>
          <w:sz w:val="22"/>
          <w:szCs w:val="20"/>
        </w:rPr>
      </w:pPr>
      <w:del w:id="106" w:author="Caio Costa" w:date="2025-06-10T18:55:00Z" w16du:dateUtc="2025-06-10T21:55:00Z">
        <w:r w:rsidRPr="00742CE8" w:rsidDel="003972B1">
          <w:rPr>
            <w:sz w:val="22"/>
            <w:szCs w:val="20"/>
          </w:rPr>
          <w:delText>Fonte: Elaborado pelo próprio autor – 2025</w:delText>
        </w:r>
      </w:del>
    </w:p>
    <w:p w14:paraId="1B09C889" w14:textId="4EAE33D5" w:rsidR="006F423A" w:rsidRPr="00742CE8" w:rsidDel="003972B1" w:rsidRDefault="006F423A" w:rsidP="001F0B9C">
      <w:pPr>
        <w:pStyle w:val="normalFetesp"/>
        <w:rPr>
          <w:del w:id="107" w:author="Caio Costa" w:date="2025-06-10T18:55:00Z" w16du:dateUtc="2025-06-10T21:55:00Z"/>
          <w:sz w:val="22"/>
          <w:szCs w:val="20"/>
        </w:rPr>
      </w:pPr>
      <w:del w:id="108" w:author="Caio Costa" w:date="2025-06-10T18:55:00Z" w16du:dateUtc="2025-06-10T21:55:00Z">
        <w:r w:rsidRPr="00742CE8" w:rsidDel="003972B1">
          <w:rPr>
            <w:sz w:val="22"/>
            <w:szCs w:val="20"/>
          </w:rPr>
          <w:delText>Para criar a plataforma, usamos a linguagem de programação JavaScript com a biblioteca React.js. Construímos a interface gráfica para ser simples e com saídas e botões bem delimitados, para que o cliente se sinta confortável ao usar o sistema.</w:delText>
        </w:r>
      </w:del>
    </w:p>
    <w:p w14:paraId="618B6240" w14:textId="102904D4" w:rsidR="009D0F56" w:rsidDel="003972B1" w:rsidRDefault="009D0F56" w:rsidP="001F0B9C">
      <w:pPr>
        <w:pStyle w:val="normalFetesp"/>
        <w:rPr>
          <w:del w:id="109" w:author="Caio Costa" w:date="2025-06-10T18:55:00Z" w16du:dateUtc="2025-06-10T21:55:00Z"/>
          <w:sz w:val="22"/>
          <w:szCs w:val="20"/>
        </w:rPr>
      </w:pPr>
      <w:del w:id="110" w:author="Caio Costa" w:date="2025-06-10T18:55:00Z" w16du:dateUtc="2025-06-10T21:55:00Z">
        <w:r w:rsidRPr="00742CE8" w:rsidDel="003972B1">
          <w:rPr>
            <w:sz w:val="22"/>
            <w:szCs w:val="20"/>
          </w:rPr>
          <w:delText>O Painel de controle (Dashboard) contém um resumo de todas as atividades da empresa, com um menu que leva as próximas telas.</w:delText>
        </w:r>
      </w:del>
    </w:p>
    <w:p w14:paraId="449352D5" w14:textId="10AAEDB2" w:rsidR="00BF43CB" w:rsidRPr="00742CE8" w:rsidDel="003972B1" w:rsidRDefault="00BF43CB" w:rsidP="001F0B9C">
      <w:pPr>
        <w:pStyle w:val="normalFetesp"/>
        <w:rPr>
          <w:del w:id="111" w:author="Caio Costa" w:date="2025-06-10T18:55:00Z" w16du:dateUtc="2025-06-10T21:55:00Z"/>
          <w:sz w:val="22"/>
          <w:szCs w:val="20"/>
        </w:rPr>
      </w:pPr>
    </w:p>
    <w:p w14:paraId="560515D5" w14:textId="6909E00D" w:rsidR="00BF43CB" w:rsidRPr="00742CE8" w:rsidDel="003972B1" w:rsidRDefault="00BF43CB" w:rsidP="00BF43CB">
      <w:pPr>
        <w:pStyle w:val="normalFetesp"/>
        <w:jc w:val="center"/>
        <w:rPr>
          <w:del w:id="112" w:author="Caio Costa" w:date="2025-06-10T18:55:00Z" w16du:dateUtc="2025-06-10T21:55:00Z"/>
          <w:sz w:val="22"/>
          <w:szCs w:val="20"/>
        </w:rPr>
      </w:pPr>
      <w:del w:id="113" w:author="Caio Costa" w:date="2025-06-10T18:55:00Z" w16du:dateUtc="2025-06-10T21:55:00Z">
        <w:r w:rsidDel="003972B1">
          <w:rPr>
            <w:i/>
            <w:iCs/>
            <w:sz w:val="22"/>
            <w:szCs w:val="20"/>
          </w:rPr>
          <w:delText>Figura 7 – Painel de controle</w:delText>
        </w:r>
      </w:del>
    </w:p>
    <w:p w14:paraId="1C237BCD" w14:textId="09D38979" w:rsidR="00BF43CB" w:rsidDel="003972B1" w:rsidRDefault="00BF43CB" w:rsidP="00BF43CB">
      <w:pPr>
        <w:pStyle w:val="normalFetesp"/>
        <w:rPr>
          <w:del w:id="114" w:author="Caio Costa" w:date="2025-06-10T18:55:00Z" w16du:dateUtc="2025-06-10T21:55:00Z"/>
          <w:szCs w:val="20"/>
        </w:rPr>
      </w:pPr>
      <w:del w:id="115" w:author="Caio Costa" w:date="2025-06-10T18:55:00Z" w16du:dateUtc="2025-06-10T21:55:00Z">
        <w:r w:rsidDel="003972B1">
          <w:rPr>
            <w:noProof/>
            <w:szCs w:val="20"/>
            <w:lang w:eastAsia="pt-BR"/>
          </w:rPr>
          <w:drawing>
            <wp:inline distT="0" distB="0" distL="0" distR="0" wp14:anchorId="1953CCA7" wp14:editId="61829016">
              <wp:extent cx="5759450" cy="2653030"/>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ptura de tela 2025-06-03 104007.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59450" cy="2653030"/>
                      </a:xfrm>
                      <a:prstGeom prst="rect">
                        <a:avLst/>
                      </a:prstGeom>
                    </pic:spPr>
                  </pic:pic>
                </a:graphicData>
              </a:graphic>
            </wp:inline>
          </w:drawing>
        </w:r>
      </w:del>
    </w:p>
    <w:p w14:paraId="1D38115A" w14:textId="14EB4484" w:rsidR="009D0F56" w:rsidRPr="00742CE8" w:rsidDel="003972B1" w:rsidRDefault="00BF43CB" w:rsidP="00BF43CB">
      <w:pPr>
        <w:pStyle w:val="normalFetesp"/>
        <w:jc w:val="center"/>
        <w:rPr>
          <w:del w:id="116" w:author="Caio Costa" w:date="2025-06-10T18:55:00Z" w16du:dateUtc="2025-06-10T21:55:00Z"/>
          <w:sz w:val="22"/>
          <w:szCs w:val="20"/>
        </w:rPr>
      </w:pPr>
      <w:del w:id="117" w:author="Caio Costa" w:date="2025-06-10T18:55:00Z" w16du:dateUtc="2025-06-10T21:55:00Z">
        <w:r w:rsidRPr="00742CE8" w:rsidDel="003972B1">
          <w:rPr>
            <w:sz w:val="22"/>
            <w:szCs w:val="20"/>
          </w:rPr>
          <w:delText>Fonte: Elaborado pelo próprio autor – 2025</w:delText>
        </w:r>
      </w:del>
    </w:p>
    <w:commentRangeEnd w:id="80"/>
    <w:p w14:paraId="0178BB40" w14:textId="5D1FDDDE" w:rsidR="009D0F56" w:rsidRPr="00742CE8" w:rsidRDefault="007261A3" w:rsidP="001F0B9C">
      <w:pPr>
        <w:pStyle w:val="normalFetesp"/>
        <w:rPr>
          <w:sz w:val="22"/>
          <w:szCs w:val="20"/>
        </w:rPr>
      </w:pPr>
      <w:r>
        <w:rPr>
          <w:rStyle w:val="Refdecomentrio"/>
          <w:rFonts w:eastAsia="Verdana" w:cs="Verdana"/>
          <w:bCs w:val="0"/>
          <w:kern w:val="0"/>
          <w:lang w:val="pt-PT"/>
          <w14:ligatures w14:val="none"/>
        </w:rPr>
        <w:commentReference w:id="80"/>
      </w:r>
      <w:commentRangeEnd w:id="81"/>
      <w:r w:rsidR="003972B1">
        <w:rPr>
          <w:rStyle w:val="Refdecomentrio"/>
          <w:rFonts w:eastAsia="Verdana" w:cs="Verdana"/>
          <w:bCs w:val="0"/>
          <w:kern w:val="0"/>
          <w:lang w:val="pt-PT"/>
          <w14:ligatures w14:val="none"/>
        </w:rPr>
        <w:commentReference w:id="81"/>
      </w:r>
    </w:p>
    <w:p w14:paraId="00AB53C5" w14:textId="77777777" w:rsidR="003972B1" w:rsidRPr="003972B1" w:rsidRDefault="003972B1" w:rsidP="003972B1">
      <w:pPr>
        <w:pStyle w:val="normalFetesp"/>
        <w:rPr>
          <w:ins w:id="118" w:author="Caio Costa" w:date="2025-06-10T18:56:00Z"/>
          <w:sz w:val="22"/>
          <w:szCs w:val="20"/>
        </w:rPr>
      </w:pPr>
      <w:ins w:id="119" w:author="Caio Costa" w:date="2025-06-10T18:56:00Z">
        <w:r w:rsidRPr="003972B1">
          <w:rPr>
            <w:sz w:val="22"/>
            <w:szCs w:val="20"/>
          </w:rPr>
          <w:t>A plataforma foi testada internamente e encontra-se atualmente em seu estágio final de produção. Os testes realizados tanto avaliaram minuciosamente a usabilidade, a experiência do usuário e a execução dos códigos internos. Com base nesses testes, diversas alterações foram implementadas e problemas foram mitigados, garantindo a qualidade e funcionalidade da plataforma até o resultado atual.</w:t>
        </w:r>
      </w:ins>
    </w:p>
    <w:p w14:paraId="12564C62" w14:textId="45BD0D12" w:rsidR="009D0F56" w:rsidRPr="00742CE8" w:rsidDel="003972B1" w:rsidRDefault="009D0F56" w:rsidP="001F0B9C">
      <w:pPr>
        <w:pStyle w:val="normalFetesp"/>
        <w:rPr>
          <w:del w:id="120" w:author="Caio Costa" w:date="2025-06-10T18:56:00Z" w16du:dateUtc="2025-06-10T21:56:00Z"/>
          <w:sz w:val="22"/>
          <w:szCs w:val="20"/>
        </w:rPr>
      </w:pPr>
      <w:commentRangeStart w:id="121"/>
      <w:commentRangeStart w:id="122"/>
      <w:del w:id="123" w:author="Caio Costa" w:date="2025-06-10T18:56:00Z" w16du:dateUtc="2025-06-10T21:56:00Z">
        <w:r w:rsidRPr="00742CE8" w:rsidDel="003972B1">
          <w:rPr>
            <w:sz w:val="22"/>
            <w:szCs w:val="20"/>
          </w:rPr>
          <w:delText>A plataforma foi testada e provada tanto pela professora orientadora quanto pelo integrante oficial responsável pelos testes do sistema, que avaliou a usabilidade, a experiência do usuário final e a real execução dos códigos internos de forma minuciosa. Assim, várias alterações foram feitas e problemas foram mitigados para chegar no resultado.</w:delText>
        </w:r>
        <w:commentRangeEnd w:id="121"/>
        <w:r w:rsidR="007261A3" w:rsidDel="003972B1">
          <w:rPr>
            <w:rStyle w:val="Refdecomentrio"/>
            <w:rFonts w:eastAsia="Verdana" w:cs="Verdana"/>
            <w:bCs w:val="0"/>
            <w:kern w:val="0"/>
            <w:lang w:val="pt-PT"/>
            <w14:ligatures w14:val="none"/>
          </w:rPr>
          <w:commentReference w:id="121"/>
        </w:r>
      </w:del>
      <w:commentRangeEnd w:id="122"/>
      <w:r w:rsidR="003972B1">
        <w:rPr>
          <w:rStyle w:val="Refdecomentrio"/>
          <w:rFonts w:eastAsia="Verdana" w:cs="Verdana"/>
          <w:bCs w:val="0"/>
          <w:kern w:val="0"/>
          <w:lang w:val="pt-PT"/>
          <w14:ligatures w14:val="none"/>
        </w:rPr>
        <w:commentReference w:id="122"/>
      </w:r>
    </w:p>
    <w:p w14:paraId="7C29403A" w14:textId="4788C126" w:rsidR="002B0DF4" w:rsidRPr="006B0D06" w:rsidRDefault="002B0DF4" w:rsidP="006B0D06">
      <w:pPr>
        <w:pStyle w:val="normalFetesp"/>
        <w:rPr>
          <w:szCs w:val="20"/>
        </w:rPr>
      </w:pPr>
    </w:p>
    <w:p w14:paraId="5591DED7" w14:textId="77777777" w:rsidR="002B0DF4" w:rsidRPr="005F1571" w:rsidRDefault="002B0DF4" w:rsidP="002B0DF4">
      <w:pPr>
        <w:spacing w:before="0" w:after="0" w:line="360" w:lineRule="auto"/>
        <w:rPr>
          <w:b/>
          <w:bCs/>
          <w:color w:val="A02B93" w:themeColor="accent5"/>
          <w:sz w:val="20"/>
          <w:szCs w:val="20"/>
        </w:rPr>
      </w:pPr>
      <w:r w:rsidRPr="005F1571">
        <w:rPr>
          <w:b/>
          <w:bCs/>
          <w:color w:val="A02B93" w:themeColor="accent5"/>
          <w:sz w:val="20"/>
          <w:szCs w:val="20"/>
        </w:rPr>
        <w:t>5. Resultados</w:t>
      </w:r>
    </w:p>
    <w:p w14:paraId="581EBBFD" w14:textId="26EB46E5" w:rsidR="002B0DF4" w:rsidDel="003972B1" w:rsidRDefault="006B0D06" w:rsidP="002B0DF4">
      <w:pPr>
        <w:spacing w:before="0" w:after="0" w:line="360" w:lineRule="auto"/>
        <w:rPr>
          <w:del w:id="124" w:author="Caio Costa" w:date="2025-06-10T19:00:00Z" w16du:dateUtc="2025-06-10T22:00:00Z"/>
          <w:color w:val="501549" w:themeColor="accent5" w:themeShade="80"/>
          <w:sz w:val="22"/>
          <w:szCs w:val="20"/>
        </w:rPr>
      </w:pPr>
      <w:del w:id="125" w:author="Caio Costa" w:date="2025-06-10T19:00:00Z" w16du:dateUtc="2025-06-10T22:00:00Z">
        <w:r w:rsidRPr="00C855C7" w:rsidDel="003972B1">
          <w:rPr>
            <w:color w:val="501549" w:themeColor="accent5" w:themeShade="80"/>
            <w:sz w:val="22"/>
            <w:szCs w:val="20"/>
          </w:rPr>
          <w:delText xml:space="preserve">Com o projeto do sistema Zeno foi possível notar, </w:delText>
        </w:r>
        <w:commentRangeStart w:id="126"/>
        <w:commentRangeStart w:id="127"/>
        <w:r w:rsidRPr="00C855C7" w:rsidDel="003972B1">
          <w:rPr>
            <w:color w:val="501549" w:themeColor="accent5" w:themeShade="80"/>
            <w:sz w:val="22"/>
            <w:szCs w:val="20"/>
          </w:rPr>
          <w:delText xml:space="preserve">primeiramente por meio da </w:delText>
        </w:r>
        <w:commentRangeEnd w:id="126"/>
        <w:r w:rsidR="007261A3" w:rsidDel="003972B1">
          <w:rPr>
            <w:rStyle w:val="Refdecomentrio"/>
          </w:rPr>
          <w:commentReference w:id="126"/>
        </w:r>
      </w:del>
      <w:commentRangeEnd w:id="127"/>
      <w:r w:rsidR="003972B1">
        <w:rPr>
          <w:rStyle w:val="Refdecomentrio"/>
        </w:rPr>
        <w:commentReference w:id="127"/>
      </w:r>
      <w:del w:id="128" w:author="Caio Costa" w:date="2025-06-10T19:00:00Z" w16du:dateUtc="2025-06-10T22:00:00Z">
        <w:r w:rsidRPr="00C855C7" w:rsidDel="003972B1">
          <w:rPr>
            <w:color w:val="501549" w:themeColor="accent5" w:themeShade="80"/>
            <w:sz w:val="22"/>
            <w:szCs w:val="20"/>
          </w:rPr>
          <w:delText>pesquisa, que o público microempreendor está disposto a se adaptar as mudanças tecnológicas e por fim investir um valor para ter um sistema de gestão voltado a estes indivíduos</w:delText>
        </w:r>
        <w:r w:rsidR="00390F59" w:rsidRPr="00C855C7" w:rsidDel="003972B1">
          <w:rPr>
            <w:color w:val="501549" w:themeColor="accent5" w:themeShade="80"/>
            <w:sz w:val="22"/>
            <w:szCs w:val="20"/>
          </w:rPr>
          <w:delText>.</w:delText>
        </w:r>
      </w:del>
    </w:p>
    <w:p w14:paraId="2DEBBD5C" w14:textId="77777777" w:rsidR="003972B1" w:rsidRPr="003972B1" w:rsidRDefault="003972B1" w:rsidP="003972B1">
      <w:pPr>
        <w:spacing w:before="0" w:after="0" w:line="360" w:lineRule="auto"/>
        <w:rPr>
          <w:ins w:id="129" w:author="Caio Costa" w:date="2025-06-10T19:01:00Z"/>
          <w:color w:val="501549" w:themeColor="accent5" w:themeShade="80"/>
          <w:sz w:val="22"/>
          <w:szCs w:val="20"/>
          <w:lang w:val="pt-BR"/>
        </w:rPr>
      </w:pPr>
      <w:ins w:id="130" w:author="Caio Costa" w:date="2025-06-10T19:01:00Z">
        <w:r w:rsidRPr="003972B1">
          <w:rPr>
            <w:color w:val="501549" w:themeColor="accent5" w:themeShade="80"/>
            <w:sz w:val="22"/>
            <w:szCs w:val="20"/>
            <w:lang w:val="pt-BR"/>
          </w:rPr>
          <w:t>Por meio da pesquisa — realizada principalmente por meio de questionário — buscamos compreender o perfil do microempreendedor respondente, investigando os seguintes aspectos:</w:t>
        </w:r>
      </w:ins>
    </w:p>
    <w:p w14:paraId="47CC2CCA" w14:textId="77777777" w:rsidR="003972B1" w:rsidRPr="003972B1" w:rsidRDefault="003972B1" w:rsidP="003972B1">
      <w:pPr>
        <w:numPr>
          <w:ilvl w:val="0"/>
          <w:numId w:val="37"/>
        </w:numPr>
        <w:spacing w:before="0" w:after="0" w:line="360" w:lineRule="auto"/>
        <w:rPr>
          <w:ins w:id="131" w:author="Caio Costa" w:date="2025-06-10T19:01:00Z"/>
          <w:color w:val="501549" w:themeColor="accent5" w:themeShade="80"/>
          <w:sz w:val="22"/>
          <w:szCs w:val="20"/>
          <w:lang w:val="pt-BR"/>
        </w:rPr>
      </w:pPr>
      <w:ins w:id="132" w:author="Caio Costa" w:date="2025-06-10T19:01:00Z">
        <w:r w:rsidRPr="003972B1">
          <w:rPr>
            <w:color w:val="501549" w:themeColor="accent5" w:themeShade="80"/>
            <w:sz w:val="22"/>
            <w:szCs w:val="20"/>
            <w:lang w:val="pt-BR"/>
          </w:rPr>
          <w:t>Se já utilizou algum sistema de gestão empresarial e, em caso afirmativo, qual foi sua experiência com o uso;</w:t>
        </w:r>
      </w:ins>
    </w:p>
    <w:p w14:paraId="7EDF2E53" w14:textId="77777777" w:rsidR="003972B1" w:rsidRPr="003972B1" w:rsidRDefault="003972B1" w:rsidP="003972B1">
      <w:pPr>
        <w:numPr>
          <w:ilvl w:val="0"/>
          <w:numId w:val="37"/>
        </w:numPr>
        <w:spacing w:before="0" w:after="0" w:line="360" w:lineRule="auto"/>
        <w:rPr>
          <w:ins w:id="133" w:author="Caio Costa" w:date="2025-06-10T19:01:00Z"/>
          <w:color w:val="501549" w:themeColor="accent5" w:themeShade="80"/>
          <w:sz w:val="22"/>
          <w:szCs w:val="20"/>
          <w:lang w:val="pt-BR"/>
        </w:rPr>
      </w:pPr>
      <w:ins w:id="134" w:author="Caio Costa" w:date="2025-06-10T19:01:00Z">
        <w:r w:rsidRPr="003972B1">
          <w:rPr>
            <w:color w:val="501549" w:themeColor="accent5" w:themeShade="80"/>
            <w:sz w:val="22"/>
            <w:szCs w:val="20"/>
            <w:lang w:val="pt-BR"/>
          </w:rPr>
          <w:t>Se possui conhecimento sobre sistemas ERP (Planejamento de Recursos Empresariais);</w:t>
        </w:r>
      </w:ins>
    </w:p>
    <w:p w14:paraId="53012A66" w14:textId="77777777" w:rsidR="003972B1" w:rsidRPr="003972B1" w:rsidRDefault="003972B1" w:rsidP="003972B1">
      <w:pPr>
        <w:numPr>
          <w:ilvl w:val="0"/>
          <w:numId w:val="37"/>
        </w:numPr>
        <w:spacing w:before="0" w:after="0" w:line="360" w:lineRule="auto"/>
        <w:rPr>
          <w:ins w:id="135" w:author="Caio Costa" w:date="2025-06-10T19:01:00Z"/>
          <w:color w:val="501549" w:themeColor="accent5" w:themeShade="80"/>
          <w:sz w:val="22"/>
          <w:szCs w:val="20"/>
          <w:lang w:val="pt-BR"/>
        </w:rPr>
      </w:pPr>
      <w:ins w:id="136" w:author="Caio Costa" w:date="2025-06-10T19:01:00Z">
        <w:r w:rsidRPr="003972B1">
          <w:rPr>
            <w:color w:val="501549" w:themeColor="accent5" w:themeShade="80"/>
            <w:sz w:val="22"/>
            <w:szCs w:val="20"/>
            <w:lang w:val="pt-BR"/>
          </w:rPr>
          <w:t>Quais ferramentas utiliza atualmente para gerenciar seu negócio;</w:t>
        </w:r>
      </w:ins>
    </w:p>
    <w:p w14:paraId="5453C506" w14:textId="56EBAEFA" w:rsidR="003972B1" w:rsidRPr="003972B1" w:rsidRDefault="003972B1" w:rsidP="002B0DF4">
      <w:pPr>
        <w:numPr>
          <w:ilvl w:val="0"/>
          <w:numId w:val="37"/>
        </w:numPr>
        <w:spacing w:before="0" w:after="0" w:line="360" w:lineRule="auto"/>
        <w:rPr>
          <w:ins w:id="137" w:author="Caio Costa" w:date="2025-06-10T19:00:00Z" w16du:dateUtc="2025-06-10T22:00:00Z"/>
          <w:color w:val="501549" w:themeColor="accent5" w:themeShade="80"/>
          <w:sz w:val="22"/>
          <w:szCs w:val="20"/>
          <w:lang w:val="pt-BR"/>
          <w:rPrChange w:id="138" w:author="Caio Costa" w:date="2025-06-10T19:01:00Z" w16du:dateUtc="2025-06-10T22:01:00Z">
            <w:rPr>
              <w:ins w:id="139" w:author="Caio Costa" w:date="2025-06-10T19:00:00Z" w16du:dateUtc="2025-06-10T22:00:00Z"/>
              <w:color w:val="501549" w:themeColor="accent5" w:themeShade="80"/>
              <w:sz w:val="22"/>
              <w:szCs w:val="20"/>
            </w:rPr>
          </w:rPrChange>
        </w:rPr>
        <w:pPrChange w:id="140" w:author="Caio Costa" w:date="2025-06-10T19:01:00Z" w16du:dateUtc="2025-06-10T22:01:00Z">
          <w:pPr>
            <w:spacing w:before="0" w:after="0" w:line="360" w:lineRule="auto"/>
          </w:pPr>
        </w:pPrChange>
      </w:pPr>
      <w:ins w:id="141" w:author="Caio Costa" w:date="2025-06-10T19:01:00Z">
        <w:r w:rsidRPr="003972B1">
          <w:rPr>
            <w:color w:val="501549" w:themeColor="accent5" w:themeShade="80"/>
            <w:sz w:val="22"/>
            <w:szCs w:val="20"/>
            <w:lang w:val="pt-BR"/>
          </w:rPr>
          <w:t>Se estaria disposto a pagar por um sistema de gestão.</w:t>
        </w:r>
      </w:ins>
    </w:p>
    <w:p w14:paraId="4FBFFD09" w14:textId="38D1EF42" w:rsidR="00390F59" w:rsidRPr="00C855C7" w:rsidRDefault="00390F59" w:rsidP="002B0DF4">
      <w:pPr>
        <w:spacing w:before="0" w:after="0" w:line="360" w:lineRule="auto"/>
        <w:rPr>
          <w:color w:val="501549" w:themeColor="accent5" w:themeShade="80"/>
          <w:sz w:val="22"/>
          <w:szCs w:val="20"/>
        </w:rPr>
      </w:pPr>
      <w:r w:rsidRPr="00C855C7">
        <w:rPr>
          <w:color w:val="501549" w:themeColor="accent5" w:themeShade="80"/>
          <w:sz w:val="22"/>
          <w:szCs w:val="20"/>
        </w:rPr>
        <w:t>O projeto também tem tido grande impacto nos integrantes do grupo que estão desenvolvendo esta plataforma como parte do Trabalho de Conclusão de Curso (TCC) referente ao Técnico em Desenvolvimento de Sistemas, os quais estão aprendendo a lidar com pressões, prazos e metas análogas ao mercado de trabalho em que em breve entrarão, treinando tanto quanto habilidades técnicas quanto as que requerem inteligência emocional, resiliência e responsabilidade.</w:t>
      </w:r>
    </w:p>
    <w:p w14:paraId="2E1EC99B" w14:textId="12FA521F" w:rsidR="002B0DF4" w:rsidRPr="00C855C7" w:rsidRDefault="00390F59" w:rsidP="002B0DF4">
      <w:pPr>
        <w:spacing w:before="0" w:after="0" w:line="360" w:lineRule="auto"/>
        <w:rPr>
          <w:color w:val="501549" w:themeColor="accent5" w:themeShade="80"/>
          <w:sz w:val="22"/>
          <w:szCs w:val="20"/>
        </w:rPr>
      </w:pPr>
      <w:r w:rsidRPr="00C855C7">
        <w:rPr>
          <w:color w:val="501549" w:themeColor="accent5" w:themeShade="80"/>
          <w:sz w:val="22"/>
          <w:szCs w:val="20"/>
        </w:rPr>
        <w:t xml:space="preserve">É </w:t>
      </w:r>
      <w:r w:rsidR="00B06DE6" w:rsidRPr="00C855C7">
        <w:rPr>
          <w:color w:val="501549" w:themeColor="accent5" w:themeShade="80"/>
          <w:sz w:val="22"/>
          <w:szCs w:val="20"/>
        </w:rPr>
        <w:t xml:space="preserve">de longe </w:t>
      </w:r>
      <w:r w:rsidRPr="00C855C7">
        <w:rPr>
          <w:color w:val="501549" w:themeColor="accent5" w:themeShade="80"/>
          <w:sz w:val="22"/>
          <w:szCs w:val="20"/>
        </w:rPr>
        <w:t>notável o potencial do projeto</w:t>
      </w:r>
      <w:r w:rsidR="00B06DE6" w:rsidRPr="00C855C7">
        <w:rPr>
          <w:color w:val="501549" w:themeColor="accent5" w:themeShade="80"/>
          <w:sz w:val="22"/>
          <w:szCs w:val="20"/>
        </w:rPr>
        <w:t>, e com o tempo, o grupo planeja realizar várias parcerias com donos de pequenos negócios para que utilizem esta plataforma. Além disso, uma versão com a funcionalidade de gestão de clientes e fluxo de caixa detalhado é planejada para alcançar empresas de maior porte, para o projeto conquistar mais espaço e relevância no mercado de forma exponencial.</w:t>
      </w:r>
    </w:p>
    <w:p w14:paraId="6A0FD67F" w14:textId="5713FB3A" w:rsidR="00B06DE6" w:rsidRDefault="00B06DE6" w:rsidP="002B0DF4">
      <w:pPr>
        <w:spacing w:before="0" w:after="0" w:line="360" w:lineRule="auto"/>
        <w:rPr>
          <w:color w:val="501549" w:themeColor="accent5" w:themeShade="80"/>
          <w:sz w:val="22"/>
          <w:szCs w:val="20"/>
        </w:rPr>
      </w:pPr>
      <w:r w:rsidRPr="00C855C7">
        <w:rPr>
          <w:color w:val="501549" w:themeColor="accent5" w:themeShade="80"/>
          <w:sz w:val="22"/>
          <w:szCs w:val="20"/>
        </w:rPr>
        <w:t>Assim, a plataforma Zeno tem um futuro promissor pela frente, ao inovar e entregar excelência ao público consumidor.</w:t>
      </w:r>
    </w:p>
    <w:p w14:paraId="3499C573" w14:textId="77777777" w:rsidR="00265C77" w:rsidRPr="00C855C7" w:rsidRDefault="00265C77" w:rsidP="002B0DF4">
      <w:pPr>
        <w:spacing w:before="0" w:after="0" w:line="360" w:lineRule="auto"/>
        <w:rPr>
          <w:b/>
          <w:bCs/>
          <w:color w:val="A02B93" w:themeColor="accent5"/>
          <w:sz w:val="22"/>
          <w:szCs w:val="20"/>
        </w:rPr>
      </w:pPr>
    </w:p>
    <w:p w14:paraId="3F2F2A97" w14:textId="78C820D5" w:rsidR="00265C77" w:rsidRDefault="002B0DF4" w:rsidP="00E147DE">
      <w:pPr>
        <w:spacing w:before="0" w:after="0" w:line="360" w:lineRule="auto"/>
        <w:rPr>
          <w:bCs/>
          <w:color w:val="501549" w:themeColor="accent5" w:themeShade="80"/>
          <w:sz w:val="22"/>
          <w:szCs w:val="20"/>
          <w:lang w:val="pt-BR"/>
        </w:rPr>
      </w:pPr>
      <w:r w:rsidRPr="005F1571">
        <w:rPr>
          <w:b/>
          <w:bCs/>
          <w:color w:val="A02B93" w:themeColor="accent5"/>
          <w:sz w:val="20"/>
          <w:szCs w:val="20"/>
        </w:rPr>
        <w:t>Referências</w:t>
      </w:r>
      <w:r w:rsidRPr="00272329">
        <w:rPr>
          <w:color w:val="501549" w:themeColor="accent5" w:themeShade="80"/>
          <w:sz w:val="20"/>
          <w:szCs w:val="20"/>
        </w:rPr>
        <w:br/>
      </w:r>
      <w:r w:rsidR="00E147DE" w:rsidRPr="00C855C7">
        <w:rPr>
          <w:bCs/>
          <w:color w:val="501549" w:themeColor="accent5" w:themeShade="80"/>
          <w:sz w:val="22"/>
          <w:szCs w:val="20"/>
          <w:lang w:val="pt-BR"/>
        </w:rPr>
        <w:t xml:space="preserve">SANTOS, Roberta da Conceição António dos; DRESCH, Aline; VEIT, Douglas Rafael. </w:t>
      </w:r>
      <w:r w:rsidR="00E147DE" w:rsidRPr="00C855C7">
        <w:rPr>
          <w:b/>
          <w:bCs/>
          <w:color w:val="501549" w:themeColor="accent5" w:themeShade="80"/>
          <w:sz w:val="22"/>
          <w:szCs w:val="20"/>
          <w:lang w:val="pt-BR"/>
        </w:rPr>
        <w:t>Proposta de um Modelo Organizacional a uma Microempresa Prestadora de Serviços (MOm).</w:t>
      </w:r>
      <w:r w:rsidR="00E147DE" w:rsidRPr="00C855C7">
        <w:rPr>
          <w:bCs/>
          <w:color w:val="501549" w:themeColor="accent5" w:themeShade="80"/>
          <w:sz w:val="22"/>
          <w:szCs w:val="20"/>
          <w:lang w:val="pt-BR"/>
        </w:rPr>
        <w:t xml:space="preserve"> </w:t>
      </w:r>
      <w:r w:rsidR="00E147DE" w:rsidRPr="00C855C7">
        <w:rPr>
          <w:bCs/>
          <w:i/>
          <w:iCs/>
          <w:color w:val="501549" w:themeColor="accent5" w:themeShade="80"/>
          <w:sz w:val="22"/>
          <w:szCs w:val="20"/>
          <w:lang w:val="pt-BR"/>
        </w:rPr>
        <w:t>Revista de Gestão Organizacional</w:t>
      </w:r>
      <w:r w:rsidR="00265C77">
        <w:rPr>
          <w:bCs/>
          <w:color w:val="501549" w:themeColor="accent5" w:themeShade="80"/>
          <w:sz w:val="22"/>
          <w:szCs w:val="20"/>
          <w:lang w:val="pt-BR"/>
        </w:rPr>
        <w:t xml:space="preserve">, v. 8, n. 3, 2020. Disponível </w:t>
      </w:r>
      <w:r w:rsidR="00E147DE" w:rsidRPr="00C855C7">
        <w:rPr>
          <w:bCs/>
          <w:color w:val="501549" w:themeColor="accent5" w:themeShade="80"/>
          <w:sz w:val="22"/>
          <w:szCs w:val="20"/>
          <w:lang w:val="pt-BR"/>
        </w:rPr>
        <w:t xml:space="preserve">em: </w:t>
      </w:r>
      <w:hyperlink r:id="rId25" w:history="1">
        <w:r w:rsidR="00265C77" w:rsidRPr="007D24F8">
          <w:rPr>
            <w:rStyle w:val="Hyperlink"/>
            <w:bCs/>
            <w:sz w:val="22"/>
            <w:szCs w:val="20"/>
            <w:lang w:val="pt-BR"/>
          </w:rPr>
          <w:t>https://periodicos.ufpe.br/revistas/index.php/gestaoorg/article/view/236505</w:t>
        </w:r>
      </w:hyperlink>
      <w:r w:rsidR="00E147DE" w:rsidRPr="00C855C7">
        <w:rPr>
          <w:bCs/>
          <w:color w:val="501549" w:themeColor="accent5" w:themeShade="80"/>
          <w:sz w:val="22"/>
          <w:szCs w:val="20"/>
          <w:lang w:val="pt-BR"/>
        </w:rPr>
        <w:t xml:space="preserve">. </w:t>
      </w:r>
    </w:p>
    <w:p w14:paraId="38049A6C" w14:textId="7E251352" w:rsidR="00E147DE" w:rsidRDefault="00E147DE" w:rsidP="00E147DE">
      <w:pPr>
        <w:spacing w:before="0" w:after="0" w:line="360" w:lineRule="auto"/>
        <w:rPr>
          <w:bCs/>
          <w:color w:val="501549" w:themeColor="accent5" w:themeShade="80"/>
          <w:sz w:val="22"/>
          <w:szCs w:val="20"/>
          <w:lang w:val="pt-BR"/>
        </w:rPr>
      </w:pPr>
      <w:r w:rsidRPr="00C855C7">
        <w:rPr>
          <w:bCs/>
          <w:color w:val="501549" w:themeColor="accent5" w:themeShade="80"/>
          <w:sz w:val="22"/>
          <w:szCs w:val="20"/>
          <w:lang w:val="pt-BR"/>
        </w:rPr>
        <w:t>Acesso em: 06 maio 2025.</w:t>
      </w:r>
    </w:p>
    <w:p w14:paraId="48D25C29" w14:textId="77777777" w:rsidR="00265C77" w:rsidRPr="00265C77" w:rsidRDefault="00265C77" w:rsidP="00E147DE">
      <w:pPr>
        <w:spacing w:before="0" w:after="0" w:line="360" w:lineRule="auto"/>
        <w:rPr>
          <w:rStyle w:val="relative"/>
          <w:sz w:val="22"/>
        </w:rPr>
      </w:pPr>
      <w:r w:rsidRPr="00265C77">
        <w:rPr>
          <w:rStyle w:val="relative"/>
          <w:sz w:val="22"/>
        </w:rPr>
        <w:t xml:space="preserve">SANTOS, Aline Batista dos; SANTOS, Camila Silva Evangelista dos; COSTA, Denis Honorato. </w:t>
      </w:r>
      <w:r w:rsidRPr="000B4852">
        <w:rPr>
          <w:rStyle w:val="relative"/>
          <w:b/>
          <w:sz w:val="22"/>
        </w:rPr>
        <w:t>Os desafios do microempreendedor: uma análise pós pandemia do Covid-19.</w:t>
      </w:r>
      <w:r w:rsidRPr="00265C77">
        <w:rPr>
          <w:rStyle w:val="relative"/>
          <w:sz w:val="22"/>
        </w:rPr>
        <w:t xml:space="preserve"> </w:t>
      </w:r>
      <w:r w:rsidRPr="00265C77">
        <w:rPr>
          <w:rStyle w:val="nfase"/>
          <w:sz w:val="22"/>
        </w:rPr>
        <w:t>E-Acadêmica</w:t>
      </w:r>
      <w:r w:rsidRPr="00265C77">
        <w:rPr>
          <w:rStyle w:val="relative"/>
          <w:sz w:val="22"/>
        </w:rPr>
        <w:t xml:space="preserve">, v. 3, n. 2, p. e3132169, 2022. DOI: </w:t>
      </w:r>
      <w:hyperlink r:id="rId26" w:tgtFrame="_new" w:history="1">
        <w:r w:rsidRPr="00265C77">
          <w:rPr>
            <w:rStyle w:val="Hyperlink"/>
            <w:sz w:val="22"/>
          </w:rPr>
          <w:t>https://doi.org/10.52076/eacad-v3i2.169</w:t>
        </w:r>
      </w:hyperlink>
      <w:r w:rsidRPr="00265C77">
        <w:rPr>
          <w:rStyle w:val="relative"/>
          <w:sz w:val="22"/>
        </w:rPr>
        <w:t>.</w:t>
      </w:r>
    </w:p>
    <w:p w14:paraId="40C712D7" w14:textId="54908F32" w:rsidR="00265C77" w:rsidRPr="00265C77" w:rsidRDefault="00265C77" w:rsidP="00E147DE">
      <w:pPr>
        <w:spacing w:before="0" w:after="0" w:line="360" w:lineRule="auto"/>
        <w:rPr>
          <w:b/>
          <w:bCs/>
          <w:color w:val="A02B93" w:themeColor="accent5"/>
          <w:sz w:val="18"/>
          <w:szCs w:val="20"/>
        </w:rPr>
      </w:pPr>
      <w:r w:rsidRPr="00265C77">
        <w:rPr>
          <w:sz w:val="22"/>
        </w:rPr>
        <w:t xml:space="preserve">FARAHUN, Antonio Marcos; RABELO, Lucilia de Souza. </w:t>
      </w:r>
      <w:r w:rsidRPr="000B4852">
        <w:rPr>
          <w:b/>
          <w:sz w:val="22"/>
        </w:rPr>
        <w:t xml:space="preserve">Os desafios enfrentados pelo microempreendedor individual: as adaptações e a evolução do MEI perante os desafios do mercado. 2021. </w:t>
      </w:r>
      <w:r w:rsidRPr="000B4852">
        <w:rPr>
          <w:i/>
          <w:sz w:val="22"/>
        </w:rPr>
        <w:t>Trabalho de conclusão de curso (Curso superior de tecnologia em Gestão Comercial)</w:t>
      </w:r>
      <w:r w:rsidRPr="000B4852">
        <w:rPr>
          <w:b/>
          <w:sz w:val="22"/>
        </w:rPr>
        <w:t xml:space="preserve"> </w:t>
      </w:r>
      <w:r w:rsidRPr="00265C77">
        <w:rPr>
          <w:sz w:val="22"/>
        </w:rPr>
        <w:t xml:space="preserve">– Faculdade de Tecnologia de Assis, Prof. Dr. José Luiz Guimarães, Assis, 2021. Disponível em: </w:t>
      </w:r>
      <w:hyperlink r:id="rId27" w:tgtFrame="_new" w:history="1">
        <w:r w:rsidRPr="00265C77">
          <w:rPr>
            <w:rStyle w:val="Hyperlink"/>
            <w:sz w:val="22"/>
          </w:rPr>
          <w:t>https://ric.cps.sp.gov.br/handle/123456789/7388</w:t>
        </w:r>
      </w:hyperlink>
      <w:r w:rsidRPr="00265C77">
        <w:rPr>
          <w:sz w:val="22"/>
        </w:rPr>
        <w:t>.</w:t>
      </w:r>
    </w:p>
    <w:p w14:paraId="1F4D5DA0" w14:textId="77777777" w:rsidR="00162078" w:rsidRPr="00C855C7" w:rsidRDefault="00162078" w:rsidP="00162078">
      <w:pPr>
        <w:pStyle w:val="normalFetesp"/>
        <w:rPr>
          <w:sz w:val="22"/>
        </w:rPr>
      </w:pPr>
      <w:r w:rsidRPr="00C855C7">
        <w:rPr>
          <w:sz w:val="22"/>
        </w:rPr>
        <w:t xml:space="preserve">MUST, Elisandra Regina Santos. </w:t>
      </w:r>
      <w:r w:rsidRPr="00C855C7">
        <w:rPr>
          <w:b/>
          <w:sz w:val="22"/>
        </w:rPr>
        <w:t>A relevância dos sistemas Enterprise Resource Planning (ERP) para a análise de negócios em uma empresa ou organização.</w:t>
      </w:r>
      <w:r w:rsidRPr="00C855C7">
        <w:rPr>
          <w:sz w:val="22"/>
        </w:rPr>
        <w:t xml:space="preserve"> </w:t>
      </w:r>
      <w:r w:rsidRPr="00C855C7">
        <w:rPr>
          <w:i/>
          <w:iCs/>
          <w:sz w:val="22"/>
        </w:rPr>
        <w:t>Revista Tecnia</w:t>
      </w:r>
      <w:r w:rsidRPr="00C855C7">
        <w:rPr>
          <w:sz w:val="22"/>
        </w:rPr>
        <w:t xml:space="preserve">, [S.l.], 2024. Disponível em: </w:t>
      </w:r>
      <w:hyperlink r:id="rId28" w:tgtFrame="_new" w:history="1">
        <w:r w:rsidRPr="00C855C7">
          <w:rPr>
            <w:rStyle w:val="Hyperlink"/>
            <w:sz w:val="22"/>
          </w:rPr>
          <w:t>https://periodicos.ifg.edu.br/tecnia/article/view/950</w:t>
        </w:r>
      </w:hyperlink>
      <w:r w:rsidRPr="00C855C7">
        <w:rPr>
          <w:sz w:val="22"/>
        </w:rPr>
        <w:t>. Acesso em: 13 maio 2025.</w:t>
      </w:r>
    </w:p>
    <w:p w14:paraId="6D660426" w14:textId="77777777" w:rsidR="00162078" w:rsidRPr="00E147DE" w:rsidRDefault="00162078" w:rsidP="00E147DE">
      <w:pPr>
        <w:spacing w:before="0" w:after="0" w:line="360" w:lineRule="auto"/>
        <w:rPr>
          <w:bCs/>
          <w:color w:val="501549" w:themeColor="accent5" w:themeShade="80"/>
          <w:sz w:val="20"/>
          <w:szCs w:val="20"/>
          <w:lang w:val="pt-BR"/>
        </w:rPr>
      </w:pPr>
    </w:p>
    <w:p w14:paraId="6E28F9FA" w14:textId="7103C0B4" w:rsidR="002B0DF4" w:rsidRPr="00272329" w:rsidRDefault="002B0DF4" w:rsidP="002B0DF4">
      <w:pPr>
        <w:spacing w:before="0" w:after="0" w:line="360" w:lineRule="auto"/>
        <w:rPr>
          <w:color w:val="501549" w:themeColor="accent5" w:themeShade="80"/>
          <w:sz w:val="20"/>
          <w:szCs w:val="20"/>
        </w:rPr>
      </w:pPr>
    </w:p>
    <w:p w14:paraId="350ACE47" w14:textId="77777777" w:rsidR="002B0DF4" w:rsidRPr="00272329" w:rsidRDefault="002B0DF4" w:rsidP="002B0DF4">
      <w:pPr>
        <w:spacing w:before="0" w:after="0" w:line="360" w:lineRule="auto"/>
        <w:rPr>
          <w:color w:val="501549" w:themeColor="accent5" w:themeShade="80"/>
          <w:sz w:val="22"/>
        </w:rPr>
      </w:pPr>
    </w:p>
    <w:p w14:paraId="2E0CA3A7" w14:textId="77777777" w:rsidR="00C10B08" w:rsidRPr="00272329" w:rsidRDefault="00C10B08" w:rsidP="00AF128C">
      <w:pPr>
        <w:rPr>
          <w:color w:val="501549" w:themeColor="accent5" w:themeShade="80"/>
        </w:rPr>
      </w:pPr>
    </w:p>
    <w:sectPr w:rsidR="00C10B08" w:rsidRPr="00272329" w:rsidSect="00014FC4">
      <w:headerReference w:type="even" r:id="rId29"/>
      <w:headerReference w:type="default" r:id="rId30"/>
      <w:footerReference w:type="default" r:id="rId31"/>
      <w:headerReference w:type="first" r:id="rId32"/>
      <w:pgSz w:w="11906" w:h="16838"/>
      <w:pgMar w:top="1985" w:right="1418" w:bottom="1985" w:left="1418"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1" w:author="MAGALI BENEDITA TEIXEIRA NERY" w:date="2025-06-08T17:36:00Z" w:initials="MN">
    <w:p w14:paraId="3BFEBE29" w14:textId="2008AE16" w:rsidR="00000000" w:rsidRDefault="00932E7D">
      <w:r>
        <w:annotationRef/>
      </w:r>
      <w:r w:rsidRPr="1D6E42EF">
        <w:t xml:space="preserve">aqui tiraremos as menções ao TCC. O termo é projeto. </w:t>
      </w:r>
    </w:p>
    <w:p w14:paraId="3B1C578A" w14:textId="0E563661" w:rsidR="00000000" w:rsidRDefault="00932E7D">
      <w:r w:rsidRPr="1D3C2D8F">
        <w:t xml:space="preserve">Verificar nas regras </w:t>
      </w:r>
    </w:p>
  </w:comment>
  <w:comment w:id="2" w:author="Caio Costa" w:date="2025-06-10T18:44:00Z" w:initials="CC">
    <w:p w14:paraId="6534B6D9" w14:textId="77777777" w:rsidR="00576FCE" w:rsidRDefault="00576FCE" w:rsidP="00576FCE">
      <w:pPr>
        <w:pStyle w:val="Textodecomentrio"/>
        <w:jc w:val="left"/>
      </w:pPr>
      <w:r>
        <w:rPr>
          <w:rStyle w:val="Refdecomentrio"/>
        </w:rPr>
        <w:annotationRef/>
      </w:r>
      <w:r>
        <w:t>ok</w:t>
      </w:r>
    </w:p>
  </w:comment>
  <w:comment w:id="7" w:author="MAGALI BENEDITA TEIXEIRA NERY" w:date="2025-06-08T17:36:00Z" w:initials="MN">
    <w:p w14:paraId="4729333D" w14:textId="0F513275" w:rsidR="00000000" w:rsidRDefault="00932E7D">
      <w:r>
        <w:annotationRef/>
      </w:r>
      <w:r w:rsidRPr="77042B14">
        <w:t>simples e direto, melhor deixar mais claro, para não buscarem algo mais robusto.</w:t>
      </w:r>
    </w:p>
  </w:comment>
  <w:comment w:id="8" w:author="Caio Costa" w:date="2025-06-10T18:47:00Z" w:initials="CC">
    <w:p w14:paraId="35FE65E2" w14:textId="77777777" w:rsidR="00576FCE" w:rsidRDefault="00576FCE" w:rsidP="00576FCE">
      <w:pPr>
        <w:pStyle w:val="Textodecomentrio"/>
        <w:jc w:val="left"/>
      </w:pPr>
      <w:r>
        <w:rPr>
          <w:rStyle w:val="Refdecomentrio"/>
        </w:rPr>
        <w:annotationRef/>
      </w:r>
      <w:r>
        <w:t>ok</w:t>
      </w:r>
    </w:p>
  </w:comment>
  <w:comment w:id="12" w:author="MAGALI BENEDITA TEIXEIRA NERY" w:date="2025-06-08T18:12:00Z" w:initials="MBTN">
    <w:p w14:paraId="2466AA18" w14:textId="3583B797" w:rsidR="00F5260D" w:rsidRDefault="00F5260D">
      <w:pPr>
        <w:pStyle w:val="Textodecomentrio"/>
      </w:pPr>
      <w:r>
        <w:rPr>
          <w:rStyle w:val="Refdecomentrio"/>
        </w:rPr>
        <w:annotationRef/>
      </w:r>
      <w:r>
        <w:t>projeto</w:t>
      </w:r>
    </w:p>
  </w:comment>
  <w:comment w:id="13" w:author="Caio Costa" w:date="2025-06-10T18:47:00Z" w:initials="CC">
    <w:p w14:paraId="533EB342" w14:textId="77777777" w:rsidR="00576FCE" w:rsidRDefault="00576FCE" w:rsidP="00576FCE">
      <w:pPr>
        <w:pStyle w:val="Textodecomentrio"/>
        <w:jc w:val="left"/>
      </w:pPr>
      <w:r>
        <w:rPr>
          <w:rStyle w:val="Refdecomentrio"/>
        </w:rPr>
        <w:annotationRef/>
      </w:r>
      <w:r>
        <w:t>ok</w:t>
      </w:r>
    </w:p>
  </w:comment>
  <w:comment w:id="16" w:author="MAGALI BENEDITA TEIXEIRA NERY" w:date="2025-06-08T18:13:00Z" w:initials="MBTN">
    <w:p w14:paraId="731F4111" w14:textId="783BDE59" w:rsidR="00F5260D" w:rsidRDefault="00F5260D">
      <w:pPr>
        <w:pStyle w:val="Textodecomentrio"/>
      </w:pPr>
      <w:r>
        <w:rPr>
          <w:rStyle w:val="Refdecomentrio"/>
        </w:rPr>
        <w:annotationRef/>
      </w:r>
      <w:r>
        <w:t>vocês estão explicando o foco e já emendam a pesquisa.</w:t>
      </w:r>
    </w:p>
  </w:comment>
  <w:comment w:id="17" w:author="Caio Costa" w:date="2025-06-10T18:48:00Z" w:initials="CC">
    <w:p w14:paraId="2628968B" w14:textId="77777777" w:rsidR="00576FCE" w:rsidRDefault="00576FCE" w:rsidP="00576FCE">
      <w:pPr>
        <w:pStyle w:val="Textodecomentrio"/>
        <w:jc w:val="left"/>
      </w:pPr>
      <w:r>
        <w:rPr>
          <w:rStyle w:val="Refdecomentrio"/>
        </w:rPr>
        <w:annotationRef/>
      </w:r>
      <w:r>
        <w:t>ok</w:t>
      </w:r>
    </w:p>
  </w:comment>
  <w:comment w:id="23" w:author="MAGALI BENEDITA TEIXEIRA NERY" w:date="2025-06-08T18:13:00Z" w:initials="MBTN">
    <w:p w14:paraId="1D60F93E" w14:textId="1729383B" w:rsidR="00F5260D" w:rsidRDefault="00F5260D">
      <w:pPr>
        <w:pStyle w:val="Textodecomentrio"/>
      </w:pPr>
      <w:r>
        <w:rPr>
          <w:rStyle w:val="Refdecomentrio"/>
        </w:rPr>
        <w:annotationRef/>
      </w:r>
      <w:r>
        <w:t>É preciso trabalhar a introdução com base as orientações dos manuais entregues. Não precisa citar  o que será mostrado, não pede isso no decorrer da documentação. A intenção é vender o sistema de algumas formas.</w:t>
      </w:r>
    </w:p>
  </w:comment>
  <w:comment w:id="24" w:author="MAGALI BENEDITA TEIXEIRA NERY" w:date="2025-06-08T18:18:00Z" w:initials="MBTN">
    <w:p w14:paraId="262DFAE0" w14:textId="4CFE289C" w:rsidR="00F5260D" w:rsidRDefault="00F5260D">
      <w:pPr>
        <w:pStyle w:val="Textodecomentrio"/>
      </w:pPr>
      <w:r>
        <w:rPr>
          <w:rStyle w:val="Refdecomentrio"/>
        </w:rPr>
        <w:annotationRef/>
      </w:r>
    </w:p>
  </w:comment>
  <w:comment w:id="26" w:author="Caio Costa" w:date="2025-06-10T20:01:00Z" w:initials="CC">
    <w:p w14:paraId="681674DF" w14:textId="77777777" w:rsidR="00071728" w:rsidRDefault="00071728" w:rsidP="00071728">
      <w:pPr>
        <w:pStyle w:val="Textodecomentrio"/>
        <w:jc w:val="left"/>
      </w:pPr>
      <w:r>
        <w:rPr>
          <w:rStyle w:val="Refdecomentrio"/>
        </w:rPr>
        <w:annotationRef/>
      </w:r>
      <w:r>
        <w:t>ok</w:t>
      </w:r>
    </w:p>
  </w:comment>
  <w:comment w:id="25" w:author="MAGALI BENEDITA TEIXEIRA NERY" w:date="2025-06-08T18:17:00Z" w:initials="MBTN">
    <w:p w14:paraId="3D445AE7" w14:textId="5042EE7A" w:rsidR="00F5260D" w:rsidRDefault="00F5260D">
      <w:pPr>
        <w:pStyle w:val="Textodecomentrio"/>
      </w:pPr>
      <w:r>
        <w:rPr>
          <w:rStyle w:val="Refdecomentrio"/>
        </w:rPr>
        <w:annotationRef/>
      </w:r>
      <w:r>
        <w:t>Sugestão: O projeto busca apresentar uma solução que trabalha a praticidade e eficiência, com foco na experiência do usuário. Considerando que muitos sistemas disponíveis no mercado acabam desmotivando empreendedores devido ao excesso de informações e funcionalidades complexas, optou-se por uma abordagem mais simples e intuitiva. A proposta valoriza uma interface amigável, com o objetivo de tornar o uso mais acessível e incentivar a continuidade no uso da ferramenta de forma natural e descomplicada.</w:t>
      </w:r>
    </w:p>
  </w:comment>
  <w:comment w:id="27" w:author="Caio Costa" w:date="2025-06-10T20:01:00Z" w:initials="CC">
    <w:p w14:paraId="62C9BC45" w14:textId="77777777" w:rsidR="00071728" w:rsidRDefault="00071728" w:rsidP="00071728">
      <w:pPr>
        <w:pStyle w:val="Textodecomentrio"/>
        <w:jc w:val="left"/>
      </w:pPr>
      <w:r>
        <w:rPr>
          <w:rStyle w:val="Refdecomentrio"/>
        </w:rPr>
        <w:annotationRef/>
      </w:r>
      <w:r>
        <w:t>ok</w:t>
      </w:r>
    </w:p>
  </w:comment>
  <w:comment w:id="33" w:author="MAGALI BENEDITA TEIXEIRA NERY" w:date="2025-06-08T18:21:00Z" w:initials="MBTN">
    <w:p w14:paraId="1B966759" w14:textId="0BC006B8" w:rsidR="00837A00" w:rsidRDefault="00837A00">
      <w:pPr>
        <w:pStyle w:val="Textodecomentrio"/>
      </w:pPr>
      <w:r>
        <w:rPr>
          <w:rStyle w:val="Refdecomentrio"/>
        </w:rPr>
        <w:annotationRef/>
      </w:r>
      <w:r>
        <w:t>Falta uma explicação aqui.</w:t>
      </w:r>
    </w:p>
  </w:comment>
  <w:comment w:id="40" w:author="MAGALI BENEDITA TEIXEIRA NERY" w:date="2025-06-08T18:22:00Z" w:initials="MBTN">
    <w:p w14:paraId="7E5ECB7F" w14:textId="6E77964A" w:rsidR="00837A00" w:rsidRDefault="00837A00">
      <w:pPr>
        <w:pStyle w:val="Textodecomentrio"/>
      </w:pPr>
      <w:r>
        <w:rPr>
          <w:rStyle w:val="Refdecomentrio"/>
        </w:rPr>
        <w:annotationRef/>
      </w:r>
      <w:r>
        <w:t>Não citar valores reais, e sim valores que irão atingir o seu público alvo.</w:t>
      </w:r>
    </w:p>
  </w:comment>
  <w:comment w:id="41" w:author="Caio Costa" w:date="2025-06-10T18:59:00Z" w:initials="CC">
    <w:p w14:paraId="61A78798" w14:textId="77777777" w:rsidR="003972B1" w:rsidRDefault="003972B1" w:rsidP="003972B1">
      <w:pPr>
        <w:pStyle w:val="Textodecomentrio"/>
        <w:jc w:val="left"/>
      </w:pPr>
      <w:r>
        <w:rPr>
          <w:rStyle w:val="Refdecomentrio"/>
        </w:rPr>
        <w:annotationRef/>
      </w:r>
      <w:r>
        <w:t>Não entendi muito bem, mas ok prof.</w:t>
      </w:r>
    </w:p>
  </w:comment>
  <w:comment w:id="43" w:author="MAGALI BENEDITA TEIXEIRA NERY" w:date="2025-06-08T18:24:00Z" w:initials="MBTN">
    <w:p w14:paraId="67ABD5AA" w14:textId="50D0D8C9" w:rsidR="00837A00" w:rsidRPr="00837A00" w:rsidRDefault="00837A00">
      <w:pPr>
        <w:pStyle w:val="Textodecomentrio"/>
      </w:pPr>
      <w:r>
        <w:rPr>
          <w:rStyle w:val="Refdecomentrio"/>
        </w:rPr>
        <w:annotationRef/>
      </w:r>
      <w:r>
        <w:t xml:space="preserve">Sugestão: </w:t>
      </w:r>
      <w:r w:rsidRPr="00837A00">
        <w:rPr>
          <w:bCs/>
          <w:sz w:val="22"/>
          <w:lang w:val="pt-BR"/>
        </w:rPr>
        <w:t>O projeto visa resolver a falta de inclusão digital do microempreendedor, já que vários indivíduos deste público são excluídos digitalmente por ainda usaram ferramentas ultrapassadas para fazer a gestão da sua empresa, e baixa consistência do empreendedor no mercado.</w:t>
      </w:r>
    </w:p>
  </w:comment>
  <w:comment w:id="51" w:author="MAGALI BENEDITA TEIXEIRA NERY" w:date="2025-06-08T18:27:00Z" w:initials="MBTN">
    <w:p w14:paraId="0D6513CF" w14:textId="77777777" w:rsidR="00837A00" w:rsidRPr="00837A00" w:rsidRDefault="00837A00" w:rsidP="00837A00">
      <w:pPr>
        <w:pStyle w:val="NormalWeb"/>
        <w:rPr>
          <w:rFonts w:ascii="Calibri" w:hAnsi="Calibri" w:cs="Calibri"/>
        </w:rPr>
      </w:pPr>
      <w:r>
        <w:rPr>
          <w:rStyle w:val="Refdecomentrio"/>
        </w:rPr>
        <w:annotationRef/>
      </w:r>
      <w:r>
        <w:t>Sugestão</w:t>
      </w:r>
      <w:r w:rsidRPr="00837A00">
        <w:rPr>
          <w:rFonts w:ascii="Calibri" w:hAnsi="Calibri" w:cs="Calibri"/>
        </w:rPr>
        <w:t xml:space="preserve">: </w:t>
      </w:r>
      <w:r w:rsidRPr="00837A00">
        <w:rPr>
          <w:rStyle w:val="Forte"/>
          <w:rFonts w:ascii="Calibri" w:eastAsiaTheme="majorEastAsia" w:hAnsi="Calibri" w:cs="Calibri"/>
          <w:b w:val="0"/>
          <w:bCs w:val="0"/>
        </w:rPr>
        <w:t>Por meio da pesquisa — realizada principalmente por meio de questionário — buscamos compreender o perfil do microempreendedor respondente, investigando os seguintes aspectos:</w:t>
      </w:r>
    </w:p>
    <w:p w14:paraId="79B59CAD" w14:textId="77777777" w:rsidR="00837A00" w:rsidRPr="00837A00" w:rsidRDefault="00837A00" w:rsidP="00837A00">
      <w:pPr>
        <w:pStyle w:val="NormalWeb"/>
        <w:numPr>
          <w:ilvl w:val="0"/>
          <w:numId w:val="35"/>
        </w:numPr>
        <w:rPr>
          <w:rFonts w:ascii="Calibri" w:hAnsi="Calibri" w:cs="Calibri"/>
        </w:rPr>
      </w:pPr>
      <w:r w:rsidRPr="00837A00">
        <w:rPr>
          <w:rStyle w:val="Forte"/>
          <w:rFonts w:ascii="Calibri" w:eastAsiaTheme="majorEastAsia" w:hAnsi="Calibri" w:cs="Calibri"/>
          <w:b w:val="0"/>
          <w:bCs w:val="0"/>
        </w:rPr>
        <w:t>Se já utilizou algum sistema de gestão empresarial e, em caso afirmativo, qual foi sua experiência com o uso;</w:t>
      </w:r>
    </w:p>
    <w:p w14:paraId="474886B1" w14:textId="77777777" w:rsidR="00837A00" w:rsidRPr="00837A00" w:rsidRDefault="00837A00" w:rsidP="00837A00">
      <w:pPr>
        <w:pStyle w:val="NormalWeb"/>
        <w:numPr>
          <w:ilvl w:val="0"/>
          <w:numId w:val="35"/>
        </w:numPr>
        <w:rPr>
          <w:rFonts w:ascii="Calibri" w:hAnsi="Calibri" w:cs="Calibri"/>
        </w:rPr>
      </w:pPr>
      <w:r w:rsidRPr="00837A00">
        <w:rPr>
          <w:rStyle w:val="Forte"/>
          <w:rFonts w:ascii="Calibri" w:eastAsiaTheme="majorEastAsia" w:hAnsi="Calibri" w:cs="Calibri"/>
          <w:b w:val="0"/>
          <w:bCs w:val="0"/>
        </w:rPr>
        <w:t>Se possui conhecimento sobre sistemas ERP (Planejamento de Recursos Empresariais);</w:t>
      </w:r>
    </w:p>
    <w:p w14:paraId="4464193B" w14:textId="77777777" w:rsidR="00837A00" w:rsidRPr="00837A00" w:rsidRDefault="00837A00" w:rsidP="00837A00">
      <w:pPr>
        <w:pStyle w:val="NormalWeb"/>
        <w:numPr>
          <w:ilvl w:val="0"/>
          <w:numId w:val="35"/>
        </w:numPr>
        <w:rPr>
          <w:rFonts w:ascii="Calibri" w:hAnsi="Calibri" w:cs="Calibri"/>
        </w:rPr>
      </w:pPr>
      <w:r w:rsidRPr="00837A00">
        <w:rPr>
          <w:rStyle w:val="Forte"/>
          <w:rFonts w:ascii="Calibri" w:eastAsiaTheme="majorEastAsia" w:hAnsi="Calibri" w:cs="Calibri"/>
          <w:b w:val="0"/>
          <w:bCs w:val="0"/>
        </w:rPr>
        <w:t>Quais ferramentas utiliza atualmente para gerenciar seu negócio;</w:t>
      </w:r>
    </w:p>
    <w:p w14:paraId="4F28B99C" w14:textId="77777777" w:rsidR="00837A00" w:rsidRPr="00837A00" w:rsidRDefault="00837A00" w:rsidP="00837A00">
      <w:pPr>
        <w:pStyle w:val="NormalWeb"/>
        <w:numPr>
          <w:ilvl w:val="0"/>
          <w:numId w:val="35"/>
        </w:numPr>
        <w:rPr>
          <w:rFonts w:ascii="Calibri" w:hAnsi="Calibri" w:cs="Calibri"/>
        </w:rPr>
      </w:pPr>
      <w:r w:rsidRPr="00837A00">
        <w:rPr>
          <w:rStyle w:val="Forte"/>
          <w:rFonts w:ascii="Calibri" w:eastAsiaTheme="majorEastAsia" w:hAnsi="Calibri" w:cs="Calibri"/>
          <w:b w:val="0"/>
          <w:bCs w:val="0"/>
        </w:rPr>
        <w:t>Se estaria disposto a pagar por um sistema de gestão.</w:t>
      </w:r>
    </w:p>
    <w:p w14:paraId="203C88F4" w14:textId="686572F5" w:rsidR="00837A00" w:rsidRPr="00837A00" w:rsidRDefault="00837A00">
      <w:pPr>
        <w:pStyle w:val="Textodecomentrio"/>
        <w:rPr>
          <w:rFonts w:ascii="Calibri" w:hAnsi="Calibri" w:cs="Calibri"/>
        </w:rPr>
      </w:pPr>
    </w:p>
  </w:comment>
  <w:comment w:id="49" w:author="MAGALI BENEDITA TEIXEIRA NERY" w:date="2025-06-08T18:31:00Z" w:initials="MBTN">
    <w:p w14:paraId="32A6BEDF" w14:textId="6BB55FC0" w:rsidR="007261A3" w:rsidRDefault="007261A3">
      <w:pPr>
        <w:pStyle w:val="Textodecomentrio"/>
      </w:pPr>
      <w:r>
        <w:rPr>
          <w:rStyle w:val="Refdecomentrio"/>
        </w:rPr>
        <w:annotationRef/>
      </w:r>
      <w:r>
        <w:t>Isso precisa esatr no resultado e não na pesquisa.</w:t>
      </w:r>
    </w:p>
  </w:comment>
  <w:comment w:id="63" w:author="MAGALI BENEDITA TEIXEIRA NERY" w:date="2025-06-08T18:28:00Z" w:initials="MBTN">
    <w:p w14:paraId="4DE31DBB" w14:textId="497CFCAE" w:rsidR="00837A00" w:rsidRDefault="00837A00">
      <w:pPr>
        <w:pStyle w:val="Textodecomentrio"/>
      </w:pPr>
      <w:r>
        <w:rPr>
          <w:rStyle w:val="Refdecomentrio"/>
        </w:rPr>
        <w:annotationRef/>
      </w:r>
      <w:r>
        <w:t>Melhorar a imagem, tirar o fundo. Esta deixe de modelo</w:t>
      </w:r>
    </w:p>
  </w:comment>
  <w:comment w:id="80" w:author="MAGALI BENEDITA TEIXEIRA NERY" w:date="2025-06-08T18:30:00Z" w:initials="MBTN">
    <w:p w14:paraId="7AF68984" w14:textId="597683AF" w:rsidR="007261A3" w:rsidRDefault="007261A3">
      <w:pPr>
        <w:pStyle w:val="Textodecomentrio"/>
      </w:pPr>
      <w:r>
        <w:rPr>
          <w:rStyle w:val="Refdecomentrio"/>
        </w:rPr>
        <w:annotationRef/>
      </w:r>
      <w:r>
        <w:t>retirar</w:t>
      </w:r>
    </w:p>
  </w:comment>
  <w:comment w:id="81" w:author="Caio Costa" w:date="2025-06-10T19:01:00Z" w:initials="CC">
    <w:p w14:paraId="7FDC0125" w14:textId="77777777" w:rsidR="003972B1" w:rsidRDefault="003972B1" w:rsidP="003972B1">
      <w:pPr>
        <w:pStyle w:val="Textodecomentrio"/>
        <w:jc w:val="left"/>
      </w:pPr>
      <w:r>
        <w:rPr>
          <w:rStyle w:val="Refdecomentrio"/>
        </w:rPr>
        <w:annotationRef/>
      </w:r>
      <w:r>
        <w:t>ok</w:t>
      </w:r>
    </w:p>
  </w:comment>
  <w:comment w:id="121" w:author="MAGALI BENEDITA TEIXEIRA NERY" w:date="2025-06-08T18:33:00Z" w:initials="MBTN">
    <w:p w14:paraId="01C85CC6" w14:textId="40931E5B" w:rsidR="007261A3" w:rsidRDefault="007261A3">
      <w:pPr>
        <w:pStyle w:val="Textodecomentrio"/>
      </w:pPr>
      <w:r>
        <w:rPr>
          <w:rStyle w:val="Refdecomentrio"/>
        </w:rPr>
        <w:annotationRef/>
      </w:r>
      <w:r>
        <w:rPr>
          <w:rStyle w:val="Refdecomentrio"/>
        </w:rPr>
        <w:t xml:space="preserve">sugestão: </w:t>
      </w:r>
      <w:r>
        <w:t>A plataforma foi testada internamente e encontra-se atualmente em seu estágio final de produção. Os testes realizados tanto avaliaram minuciosamente a usabilidade, a experiência do usuário e a execução dos códigos internos. Com base nesses testes, diversas alterações foram implementadas e problemas foram mitigados, garantindo a qualidade e funcionalidade da plataforma até o resultado atual.</w:t>
      </w:r>
    </w:p>
  </w:comment>
  <w:comment w:id="122" w:author="Caio Costa" w:date="2025-06-10T19:01:00Z" w:initials="CC">
    <w:p w14:paraId="019C67EE" w14:textId="77777777" w:rsidR="003972B1" w:rsidRDefault="003972B1" w:rsidP="003972B1">
      <w:pPr>
        <w:pStyle w:val="Textodecomentrio"/>
        <w:jc w:val="left"/>
      </w:pPr>
      <w:r>
        <w:rPr>
          <w:rStyle w:val="Refdecomentrio"/>
        </w:rPr>
        <w:annotationRef/>
      </w:r>
      <w:r>
        <w:t>ok</w:t>
      </w:r>
    </w:p>
  </w:comment>
  <w:comment w:id="126" w:author="MAGALI BENEDITA TEIXEIRA NERY" w:date="2025-06-08T18:34:00Z" w:initials="MBTN">
    <w:p w14:paraId="5ECE6E11" w14:textId="05ADE8D9" w:rsidR="007261A3" w:rsidRDefault="007261A3">
      <w:pPr>
        <w:pStyle w:val="Textodecomentrio"/>
      </w:pPr>
      <w:r>
        <w:rPr>
          <w:rStyle w:val="Refdecomentrio"/>
        </w:rPr>
        <w:annotationRef/>
      </w:r>
      <w:r>
        <w:t>Ajustar com a pesquisa.</w:t>
      </w:r>
    </w:p>
  </w:comment>
  <w:comment w:id="127" w:author="Caio Costa" w:date="2025-06-10T19:01:00Z" w:initials="CC">
    <w:p w14:paraId="2272C08C" w14:textId="77777777" w:rsidR="003972B1" w:rsidRDefault="003972B1" w:rsidP="003972B1">
      <w:pPr>
        <w:pStyle w:val="Textodecomentrio"/>
        <w:jc w:val="left"/>
      </w:pPr>
      <w:r>
        <w:rPr>
          <w:rStyle w:val="Refdecomentrio"/>
        </w:rPr>
        <w:annotationRef/>
      </w:r>
      <w:r>
        <w:t>ok</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3B1C578A" w15:done="0"/>
  <w15:commentEx w15:paraId="6534B6D9" w15:paraIdParent="3B1C578A" w15:done="0"/>
  <w15:commentEx w15:paraId="4729333D" w15:done="0"/>
  <w15:commentEx w15:paraId="35FE65E2" w15:paraIdParent="4729333D" w15:done="0"/>
  <w15:commentEx w15:paraId="2466AA18" w15:done="0"/>
  <w15:commentEx w15:paraId="533EB342" w15:paraIdParent="2466AA18" w15:done="0"/>
  <w15:commentEx w15:paraId="731F4111" w15:done="0"/>
  <w15:commentEx w15:paraId="2628968B" w15:paraIdParent="731F4111" w15:done="0"/>
  <w15:commentEx w15:paraId="1D60F93E" w15:done="0"/>
  <w15:commentEx w15:paraId="262DFAE0" w15:paraIdParent="1D60F93E" w15:done="0"/>
  <w15:commentEx w15:paraId="681674DF" w15:paraIdParent="1D60F93E" w15:done="0"/>
  <w15:commentEx w15:paraId="3D445AE7" w15:done="0"/>
  <w15:commentEx w15:paraId="62C9BC45" w15:paraIdParent="3D445AE7" w15:done="0"/>
  <w15:commentEx w15:paraId="1B966759" w15:done="0"/>
  <w15:commentEx w15:paraId="7E5ECB7F" w15:done="0"/>
  <w15:commentEx w15:paraId="61A78798" w15:paraIdParent="7E5ECB7F" w15:done="0"/>
  <w15:commentEx w15:paraId="67ABD5AA" w15:done="0"/>
  <w15:commentEx w15:paraId="203C88F4" w15:done="0"/>
  <w15:commentEx w15:paraId="32A6BEDF" w15:done="0"/>
  <w15:commentEx w15:paraId="4DE31DBB" w15:done="0"/>
  <w15:commentEx w15:paraId="7AF68984" w15:done="0"/>
  <w15:commentEx w15:paraId="7FDC0125" w15:paraIdParent="7AF68984" w15:done="0"/>
  <w15:commentEx w15:paraId="01C85CC6" w15:done="0"/>
  <w15:commentEx w15:paraId="019C67EE" w15:paraIdParent="01C85CC6" w15:done="0"/>
  <w15:commentEx w15:paraId="5ECE6E11" w15:done="0"/>
  <w15:commentEx w15:paraId="2272C08C" w15:paraIdParent="5ECE6E1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5153107B" w16cex:dateUtc="2025-06-08T20:36:00Z"/>
  <w16cex:commentExtensible w16cex:durableId="6B348807" w16cex:dateUtc="2025-06-10T21:44:00Z"/>
  <w16cex:commentExtensible w16cex:durableId="3A4308AE" w16cex:dateUtc="2025-06-08T20:36:00Z"/>
  <w16cex:commentExtensible w16cex:durableId="2C2B9131" w16cex:dateUtc="2025-06-10T21:47:00Z"/>
  <w16cex:commentExtensible w16cex:durableId="2BF05121" w16cex:dateUtc="2025-06-08T21:12:00Z"/>
  <w16cex:commentExtensible w16cex:durableId="743E5994" w16cex:dateUtc="2025-06-10T21:47:00Z"/>
  <w16cex:commentExtensible w16cex:durableId="2BF0513D" w16cex:dateUtc="2025-06-08T21:13:00Z"/>
  <w16cex:commentExtensible w16cex:durableId="79ABDF74" w16cex:dateUtc="2025-06-10T21:48:00Z"/>
  <w16cex:commentExtensible w16cex:durableId="2BF05165" w16cex:dateUtc="2025-06-08T21:13:00Z"/>
  <w16cex:commentExtensible w16cex:durableId="2BF05282" w16cex:dateUtc="2025-06-08T21:18:00Z"/>
  <w16cex:commentExtensible w16cex:durableId="696ED119" w16cex:dateUtc="2025-06-10T23:01:00Z"/>
  <w16cex:commentExtensible w16cex:durableId="2BF0523A" w16cex:dateUtc="2025-06-08T21:17:00Z"/>
  <w16cex:commentExtensible w16cex:durableId="1735717D" w16cex:dateUtc="2025-06-10T23:01:00Z"/>
  <w16cex:commentExtensible w16cex:durableId="2BF0532C" w16cex:dateUtc="2025-06-08T21:21:00Z"/>
  <w16cex:commentExtensible w16cex:durableId="2BF05367" w16cex:dateUtc="2025-06-08T21:22:00Z"/>
  <w16cex:commentExtensible w16cex:durableId="3CBB7549" w16cex:dateUtc="2025-06-10T21:59:00Z"/>
  <w16cex:commentExtensible w16cex:durableId="2BF053FA" w16cex:dateUtc="2025-06-08T21:24:00Z"/>
  <w16cex:commentExtensible w16cex:durableId="2BF054A1" w16cex:dateUtc="2025-06-08T21:27:00Z"/>
  <w16cex:commentExtensible w16cex:durableId="2BF05594" w16cex:dateUtc="2025-06-08T21:31:00Z"/>
  <w16cex:commentExtensible w16cex:durableId="2BF054C4" w16cex:dateUtc="2025-06-08T21:28:00Z"/>
  <w16cex:commentExtensible w16cex:durableId="2BF05559" w16cex:dateUtc="2025-06-08T21:30:00Z"/>
  <w16cex:commentExtensible w16cex:durableId="7D016F30" w16cex:dateUtc="2025-06-10T22:01:00Z"/>
  <w16cex:commentExtensible w16cex:durableId="2BF05606" w16cex:dateUtc="2025-06-08T21:33:00Z"/>
  <w16cex:commentExtensible w16cex:durableId="36695CDE" w16cex:dateUtc="2025-06-10T22:01:00Z"/>
  <w16cex:commentExtensible w16cex:durableId="2BF0564E" w16cex:dateUtc="2025-06-08T21:34:00Z"/>
  <w16cex:commentExtensible w16cex:durableId="6BD0A823" w16cex:dateUtc="2025-06-10T22:0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3B1C578A" w16cid:durableId="5153107B"/>
  <w16cid:commentId w16cid:paraId="6534B6D9" w16cid:durableId="6B348807"/>
  <w16cid:commentId w16cid:paraId="4729333D" w16cid:durableId="3A4308AE"/>
  <w16cid:commentId w16cid:paraId="35FE65E2" w16cid:durableId="2C2B9131"/>
  <w16cid:commentId w16cid:paraId="2466AA18" w16cid:durableId="2BF05121"/>
  <w16cid:commentId w16cid:paraId="533EB342" w16cid:durableId="743E5994"/>
  <w16cid:commentId w16cid:paraId="731F4111" w16cid:durableId="2BF0513D"/>
  <w16cid:commentId w16cid:paraId="2628968B" w16cid:durableId="79ABDF74"/>
  <w16cid:commentId w16cid:paraId="1D60F93E" w16cid:durableId="2BF05165"/>
  <w16cid:commentId w16cid:paraId="262DFAE0" w16cid:durableId="2BF05282"/>
  <w16cid:commentId w16cid:paraId="681674DF" w16cid:durableId="696ED119"/>
  <w16cid:commentId w16cid:paraId="3D445AE7" w16cid:durableId="2BF0523A"/>
  <w16cid:commentId w16cid:paraId="62C9BC45" w16cid:durableId="1735717D"/>
  <w16cid:commentId w16cid:paraId="1B966759" w16cid:durableId="2BF0532C"/>
  <w16cid:commentId w16cid:paraId="7E5ECB7F" w16cid:durableId="2BF05367"/>
  <w16cid:commentId w16cid:paraId="61A78798" w16cid:durableId="3CBB7549"/>
  <w16cid:commentId w16cid:paraId="67ABD5AA" w16cid:durableId="2BF053FA"/>
  <w16cid:commentId w16cid:paraId="203C88F4" w16cid:durableId="2BF054A1"/>
  <w16cid:commentId w16cid:paraId="32A6BEDF" w16cid:durableId="2BF05594"/>
  <w16cid:commentId w16cid:paraId="4DE31DBB" w16cid:durableId="2BF054C4"/>
  <w16cid:commentId w16cid:paraId="7AF68984" w16cid:durableId="2BF05559"/>
  <w16cid:commentId w16cid:paraId="7FDC0125" w16cid:durableId="7D016F30"/>
  <w16cid:commentId w16cid:paraId="01C85CC6" w16cid:durableId="2BF05606"/>
  <w16cid:commentId w16cid:paraId="019C67EE" w16cid:durableId="36695CDE"/>
  <w16cid:commentId w16cid:paraId="5ECE6E11" w16cid:durableId="2BF0564E"/>
  <w16cid:commentId w16cid:paraId="2272C08C" w16cid:durableId="6BD0A82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42649EA" w14:textId="77777777" w:rsidR="002A2A7D" w:rsidRDefault="002A2A7D" w:rsidP="00014FC4">
      <w:pPr>
        <w:spacing w:before="0" w:after="0"/>
      </w:pPr>
      <w:r>
        <w:separator/>
      </w:r>
    </w:p>
  </w:endnote>
  <w:endnote w:type="continuationSeparator" w:id="0">
    <w:p w14:paraId="08874414" w14:textId="77777777" w:rsidR="002A2A7D" w:rsidRDefault="002A2A7D" w:rsidP="00014FC4">
      <w:pPr>
        <w:spacing w:before="0" w:after="0"/>
      </w:pPr>
      <w:r>
        <w:continuationSeparator/>
      </w:r>
    </w:p>
  </w:endnote>
  <w:endnote w:type="continuationNotice" w:id="1">
    <w:p w14:paraId="0FCE1768" w14:textId="77777777" w:rsidR="002A2A7D" w:rsidRDefault="002A2A7D">
      <w:pPr>
        <w:spacing w:before="0"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Yu Gothic Light">
    <w:panose1 w:val="020B0300000000000000"/>
    <w:charset w:val="80"/>
    <w:family w:val="swiss"/>
    <w:pitch w:val="variable"/>
    <w:sig w:usb0="E00002FF" w:usb1="2AC7FDFF" w:usb2="00000016" w:usb3="00000000" w:csb0="0002009F"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Yu Gothic">
    <w:altName w:val="游ゴシック"/>
    <w:panose1 w:val="020B04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083177924"/>
      <w:docPartObj>
        <w:docPartGallery w:val="Page Numbers (Bottom of Page)"/>
        <w:docPartUnique/>
      </w:docPartObj>
    </w:sdtPr>
    <w:sdtContent>
      <w:p w14:paraId="258D1162" w14:textId="55D1F9B8" w:rsidR="002B6B5F" w:rsidRDefault="002B6B5F">
        <w:pPr>
          <w:pStyle w:val="Rodap"/>
          <w:jc w:val="right"/>
        </w:pPr>
        <w:r>
          <w:fldChar w:fldCharType="begin"/>
        </w:r>
        <w:r>
          <w:instrText>PAGE   \* MERGEFORMAT</w:instrText>
        </w:r>
        <w:r>
          <w:fldChar w:fldCharType="separate"/>
        </w:r>
        <w:r w:rsidR="008B3E50" w:rsidRPr="008B3E50">
          <w:rPr>
            <w:noProof/>
            <w:lang w:val="pt-BR"/>
          </w:rPr>
          <w:t>4</w:t>
        </w:r>
        <w:r>
          <w:fldChar w:fldCharType="end"/>
        </w:r>
      </w:p>
    </w:sdtContent>
  </w:sdt>
  <w:p w14:paraId="3AA0970F" w14:textId="77777777" w:rsidR="0017516F" w:rsidRDefault="0017516F">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B0C69E5" w14:textId="77777777" w:rsidR="002A2A7D" w:rsidRDefault="002A2A7D" w:rsidP="00014FC4">
      <w:pPr>
        <w:spacing w:before="0" w:after="0"/>
      </w:pPr>
      <w:r>
        <w:separator/>
      </w:r>
    </w:p>
  </w:footnote>
  <w:footnote w:type="continuationSeparator" w:id="0">
    <w:p w14:paraId="45FBF56D" w14:textId="77777777" w:rsidR="002A2A7D" w:rsidRDefault="002A2A7D" w:rsidP="00014FC4">
      <w:pPr>
        <w:spacing w:before="0" w:after="0"/>
      </w:pPr>
      <w:r>
        <w:continuationSeparator/>
      </w:r>
    </w:p>
  </w:footnote>
  <w:footnote w:type="continuationNotice" w:id="1">
    <w:p w14:paraId="0CF87842" w14:textId="77777777" w:rsidR="002A2A7D" w:rsidRDefault="002A2A7D">
      <w:pPr>
        <w:spacing w:before="0" w:after="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FFFCC8" w14:textId="77777777" w:rsidR="00314B4A" w:rsidRDefault="00000000">
    <w:pPr>
      <w:pStyle w:val="Cabealho"/>
    </w:pPr>
    <w:r>
      <w:rPr>
        <w:noProof/>
      </w:rPr>
      <w:pict w14:anchorId="5A0C3BB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09177172" o:spid="_x0000_s1026" type="#_x0000_t75" style="position:absolute;left:0;text-align:left;margin-left:0;margin-top:0;width:595.3pt;height:841.9pt;z-index:-251658239;mso-position-horizontal:center;mso-position-horizontal-relative:margin;mso-position-vertical:center;mso-position-vertical-relative:margin" o:allowincell="f">
          <v:imagedata r:id="rId1" o:title="Prancheta 1"/>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8E5331" w14:textId="1886DEB3" w:rsidR="0017516F" w:rsidRDefault="00000000">
    <w:pPr>
      <w:pStyle w:val="Cabealho"/>
    </w:pPr>
    <w:r>
      <w:rPr>
        <w:noProof/>
        <w14:ligatures w14:val="standardContextual"/>
      </w:rPr>
      <w:pict w14:anchorId="4D2989F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2530267" o:spid="_x0000_s1027" type="#_x0000_t75" style="position:absolute;left:0;text-align:left;margin-left:0;margin-top:0;width:609.85pt;height:862.25pt;z-index:-251658238;mso-position-horizontal:center;mso-position-horizontal-relative:margin;mso-position-vertical:center;mso-position-vertical-relative:margin" o:allowincell="f">
          <v:imagedata r:id="rId1" o:title="Prancheta 1"/>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54DC81F" w14:textId="77777777" w:rsidR="00314B4A" w:rsidRDefault="00000000">
    <w:pPr>
      <w:pStyle w:val="Cabealho"/>
    </w:pPr>
    <w:r>
      <w:rPr>
        <w:noProof/>
      </w:rPr>
      <w:pict w14:anchorId="56F7017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09177171" o:spid="_x0000_s1025" type="#_x0000_t75" style="position:absolute;left:0;text-align:left;margin-left:0;margin-top:0;width:595.3pt;height:841.9pt;z-index:-251658240;mso-position-horizontal:center;mso-position-horizontal-relative:margin;mso-position-vertical:center;mso-position-vertical-relative:margin" o:allowincell="f">
          <v:imagedata r:id="rId1" o:title="Prancheta 1"/>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8C1D0C"/>
    <w:multiLevelType w:val="hybridMultilevel"/>
    <w:tmpl w:val="22F6B82E"/>
    <w:lvl w:ilvl="0" w:tplc="04160001">
      <w:start w:val="1"/>
      <w:numFmt w:val="bullet"/>
      <w:lvlText w:val=""/>
      <w:lvlJc w:val="left"/>
      <w:pPr>
        <w:ind w:left="1287" w:hanging="360"/>
      </w:pPr>
      <w:rPr>
        <w:rFonts w:ascii="Symbol" w:hAnsi="Symbol" w:hint="default"/>
      </w:rPr>
    </w:lvl>
    <w:lvl w:ilvl="1" w:tplc="04160003" w:tentative="1">
      <w:start w:val="1"/>
      <w:numFmt w:val="bullet"/>
      <w:lvlText w:val="o"/>
      <w:lvlJc w:val="left"/>
      <w:pPr>
        <w:ind w:left="2007" w:hanging="360"/>
      </w:pPr>
      <w:rPr>
        <w:rFonts w:ascii="Courier New" w:hAnsi="Courier New" w:cs="Courier New" w:hint="default"/>
      </w:rPr>
    </w:lvl>
    <w:lvl w:ilvl="2" w:tplc="04160005" w:tentative="1">
      <w:start w:val="1"/>
      <w:numFmt w:val="bullet"/>
      <w:lvlText w:val=""/>
      <w:lvlJc w:val="left"/>
      <w:pPr>
        <w:ind w:left="2727" w:hanging="360"/>
      </w:pPr>
      <w:rPr>
        <w:rFonts w:ascii="Wingdings" w:hAnsi="Wingdings" w:hint="default"/>
      </w:rPr>
    </w:lvl>
    <w:lvl w:ilvl="3" w:tplc="04160001" w:tentative="1">
      <w:start w:val="1"/>
      <w:numFmt w:val="bullet"/>
      <w:lvlText w:val=""/>
      <w:lvlJc w:val="left"/>
      <w:pPr>
        <w:ind w:left="3447" w:hanging="360"/>
      </w:pPr>
      <w:rPr>
        <w:rFonts w:ascii="Symbol" w:hAnsi="Symbol" w:hint="default"/>
      </w:rPr>
    </w:lvl>
    <w:lvl w:ilvl="4" w:tplc="04160003" w:tentative="1">
      <w:start w:val="1"/>
      <w:numFmt w:val="bullet"/>
      <w:lvlText w:val="o"/>
      <w:lvlJc w:val="left"/>
      <w:pPr>
        <w:ind w:left="4167" w:hanging="360"/>
      </w:pPr>
      <w:rPr>
        <w:rFonts w:ascii="Courier New" w:hAnsi="Courier New" w:cs="Courier New" w:hint="default"/>
      </w:rPr>
    </w:lvl>
    <w:lvl w:ilvl="5" w:tplc="04160005" w:tentative="1">
      <w:start w:val="1"/>
      <w:numFmt w:val="bullet"/>
      <w:lvlText w:val=""/>
      <w:lvlJc w:val="left"/>
      <w:pPr>
        <w:ind w:left="4887" w:hanging="360"/>
      </w:pPr>
      <w:rPr>
        <w:rFonts w:ascii="Wingdings" w:hAnsi="Wingdings" w:hint="default"/>
      </w:rPr>
    </w:lvl>
    <w:lvl w:ilvl="6" w:tplc="04160001" w:tentative="1">
      <w:start w:val="1"/>
      <w:numFmt w:val="bullet"/>
      <w:lvlText w:val=""/>
      <w:lvlJc w:val="left"/>
      <w:pPr>
        <w:ind w:left="5607" w:hanging="360"/>
      </w:pPr>
      <w:rPr>
        <w:rFonts w:ascii="Symbol" w:hAnsi="Symbol" w:hint="default"/>
      </w:rPr>
    </w:lvl>
    <w:lvl w:ilvl="7" w:tplc="04160003" w:tentative="1">
      <w:start w:val="1"/>
      <w:numFmt w:val="bullet"/>
      <w:lvlText w:val="o"/>
      <w:lvlJc w:val="left"/>
      <w:pPr>
        <w:ind w:left="6327" w:hanging="360"/>
      </w:pPr>
      <w:rPr>
        <w:rFonts w:ascii="Courier New" w:hAnsi="Courier New" w:cs="Courier New" w:hint="default"/>
      </w:rPr>
    </w:lvl>
    <w:lvl w:ilvl="8" w:tplc="04160005" w:tentative="1">
      <w:start w:val="1"/>
      <w:numFmt w:val="bullet"/>
      <w:lvlText w:val=""/>
      <w:lvlJc w:val="left"/>
      <w:pPr>
        <w:ind w:left="7047" w:hanging="360"/>
      </w:pPr>
      <w:rPr>
        <w:rFonts w:ascii="Wingdings" w:hAnsi="Wingdings" w:hint="default"/>
      </w:rPr>
    </w:lvl>
  </w:abstractNum>
  <w:abstractNum w:abstractNumId="1" w15:restartNumberingAfterBreak="0">
    <w:nsid w:val="09C875D7"/>
    <w:multiLevelType w:val="hybridMultilevel"/>
    <w:tmpl w:val="2588513A"/>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2" w15:restartNumberingAfterBreak="0">
    <w:nsid w:val="0CD2015F"/>
    <w:multiLevelType w:val="hybridMultilevel"/>
    <w:tmpl w:val="803C0C0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15:restartNumberingAfterBreak="0">
    <w:nsid w:val="1221209E"/>
    <w:multiLevelType w:val="hybridMultilevel"/>
    <w:tmpl w:val="573AC2C2"/>
    <w:lvl w:ilvl="0" w:tplc="35B48AF0">
      <w:start w:val="1"/>
      <w:numFmt w:val="upperRoman"/>
      <w:lvlText w:val="%1."/>
      <w:lvlJc w:val="right"/>
      <w:pPr>
        <w:ind w:left="1287" w:hanging="360"/>
      </w:pPr>
      <w:rPr>
        <w:b/>
        <w:bCs w:val="0"/>
      </w:rPr>
    </w:lvl>
    <w:lvl w:ilvl="1" w:tplc="FFFFFFFF" w:tentative="1">
      <w:start w:val="1"/>
      <w:numFmt w:val="lowerLetter"/>
      <w:lvlText w:val="%2."/>
      <w:lvlJc w:val="left"/>
      <w:pPr>
        <w:ind w:left="2007"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4" w15:restartNumberingAfterBreak="0">
    <w:nsid w:val="13780852"/>
    <w:multiLevelType w:val="hybridMultilevel"/>
    <w:tmpl w:val="94168CEE"/>
    <w:lvl w:ilvl="0" w:tplc="04160001">
      <w:start w:val="1"/>
      <w:numFmt w:val="bullet"/>
      <w:lvlText w:val=""/>
      <w:lvlJc w:val="left"/>
      <w:pPr>
        <w:ind w:left="2844" w:hanging="360"/>
      </w:pPr>
      <w:rPr>
        <w:rFonts w:ascii="Symbol" w:hAnsi="Symbol" w:hint="default"/>
      </w:rPr>
    </w:lvl>
    <w:lvl w:ilvl="1" w:tplc="04160003" w:tentative="1">
      <w:start w:val="1"/>
      <w:numFmt w:val="bullet"/>
      <w:lvlText w:val="o"/>
      <w:lvlJc w:val="left"/>
      <w:pPr>
        <w:ind w:left="3564" w:hanging="360"/>
      </w:pPr>
      <w:rPr>
        <w:rFonts w:ascii="Courier New" w:hAnsi="Courier New" w:cs="Courier New" w:hint="default"/>
      </w:rPr>
    </w:lvl>
    <w:lvl w:ilvl="2" w:tplc="04160005" w:tentative="1">
      <w:start w:val="1"/>
      <w:numFmt w:val="bullet"/>
      <w:lvlText w:val=""/>
      <w:lvlJc w:val="left"/>
      <w:pPr>
        <w:ind w:left="4284" w:hanging="360"/>
      </w:pPr>
      <w:rPr>
        <w:rFonts w:ascii="Wingdings" w:hAnsi="Wingdings" w:hint="default"/>
      </w:rPr>
    </w:lvl>
    <w:lvl w:ilvl="3" w:tplc="04160001" w:tentative="1">
      <w:start w:val="1"/>
      <w:numFmt w:val="bullet"/>
      <w:lvlText w:val=""/>
      <w:lvlJc w:val="left"/>
      <w:pPr>
        <w:ind w:left="5004" w:hanging="360"/>
      </w:pPr>
      <w:rPr>
        <w:rFonts w:ascii="Symbol" w:hAnsi="Symbol" w:hint="default"/>
      </w:rPr>
    </w:lvl>
    <w:lvl w:ilvl="4" w:tplc="04160003" w:tentative="1">
      <w:start w:val="1"/>
      <w:numFmt w:val="bullet"/>
      <w:lvlText w:val="o"/>
      <w:lvlJc w:val="left"/>
      <w:pPr>
        <w:ind w:left="5724" w:hanging="360"/>
      </w:pPr>
      <w:rPr>
        <w:rFonts w:ascii="Courier New" w:hAnsi="Courier New" w:cs="Courier New" w:hint="default"/>
      </w:rPr>
    </w:lvl>
    <w:lvl w:ilvl="5" w:tplc="04160005" w:tentative="1">
      <w:start w:val="1"/>
      <w:numFmt w:val="bullet"/>
      <w:lvlText w:val=""/>
      <w:lvlJc w:val="left"/>
      <w:pPr>
        <w:ind w:left="6444" w:hanging="360"/>
      </w:pPr>
      <w:rPr>
        <w:rFonts w:ascii="Wingdings" w:hAnsi="Wingdings" w:hint="default"/>
      </w:rPr>
    </w:lvl>
    <w:lvl w:ilvl="6" w:tplc="04160001" w:tentative="1">
      <w:start w:val="1"/>
      <w:numFmt w:val="bullet"/>
      <w:lvlText w:val=""/>
      <w:lvlJc w:val="left"/>
      <w:pPr>
        <w:ind w:left="7164" w:hanging="360"/>
      </w:pPr>
      <w:rPr>
        <w:rFonts w:ascii="Symbol" w:hAnsi="Symbol" w:hint="default"/>
      </w:rPr>
    </w:lvl>
    <w:lvl w:ilvl="7" w:tplc="04160003" w:tentative="1">
      <w:start w:val="1"/>
      <w:numFmt w:val="bullet"/>
      <w:lvlText w:val="o"/>
      <w:lvlJc w:val="left"/>
      <w:pPr>
        <w:ind w:left="7884" w:hanging="360"/>
      </w:pPr>
      <w:rPr>
        <w:rFonts w:ascii="Courier New" w:hAnsi="Courier New" w:cs="Courier New" w:hint="default"/>
      </w:rPr>
    </w:lvl>
    <w:lvl w:ilvl="8" w:tplc="04160005" w:tentative="1">
      <w:start w:val="1"/>
      <w:numFmt w:val="bullet"/>
      <w:lvlText w:val=""/>
      <w:lvlJc w:val="left"/>
      <w:pPr>
        <w:ind w:left="8604" w:hanging="360"/>
      </w:pPr>
      <w:rPr>
        <w:rFonts w:ascii="Wingdings" w:hAnsi="Wingdings" w:hint="default"/>
      </w:rPr>
    </w:lvl>
  </w:abstractNum>
  <w:abstractNum w:abstractNumId="5" w15:restartNumberingAfterBreak="0">
    <w:nsid w:val="13893278"/>
    <w:multiLevelType w:val="hybridMultilevel"/>
    <w:tmpl w:val="0ECC0836"/>
    <w:lvl w:ilvl="0" w:tplc="C62E705C">
      <w:start w:val="5"/>
      <w:numFmt w:val="decimal"/>
      <w:lvlText w:val="%1."/>
      <w:lvlJc w:val="left"/>
      <w:pPr>
        <w:ind w:left="720" w:hanging="360"/>
      </w:pPr>
      <w:rPr>
        <w:rFonts w:hint="default"/>
        <w:w w:val="105"/>
        <w:sz w:val="22"/>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 w15:restartNumberingAfterBreak="0">
    <w:nsid w:val="145659D4"/>
    <w:multiLevelType w:val="hybridMultilevel"/>
    <w:tmpl w:val="E5CEB5DC"/>
    <w:lvl w:ilvl="0" w:tplc="04160001">
      <w:start w:val="1"/>
      <w:numFmt w:val="bullet"/>
      <w:lvlText w:val=""/>
      <w:lvlJc w:val="left"/>
      <w:pPr>
        <w:ind w:left="1854" w:hanging="360"/>
      </w:pPr>
      <w:rPr>
        <w:rFonts w:ascii="Symbol" w:hAnsi="Symbol" w:hint="default"/>
      </w:rPr>
    </w:lvl>
    <w:lvl w:ilvl="1" w:tplc="04160003" w:tentative="1">
      <w:start w:val="1"/>
      <w:numFmt w:val="bullet"/>
      <w:lvlText w:val="o"/>
      <w:lvlJc w:val="left"/>
      <w:pPr>
        <w:ind w:left="2574" w:hanging="360"/>
      </w:pPr>
      <w:rPr>
        <w:rFonts w:ascii="Courier New" w:hAnsi="Courier New" w:cs="Courier New" w:hint="default"/>
      </w:rPr>
    </w:lvl>
    <w:lvl w:ilvl="2" w:tplc="04160005" w:tentative="1">
      <w:start w:val="1"/>
      <w:numFmt w:val="bullet"/>
      <w:lvlText w:val=""/>
      <w:lvlJc w:val="left"/>
      <w:pPr>
        <w:ind w:left="3294" w:hanging="360"/>
      </w:pPr>
      <w:rPr>
        <w:rFonts w:ascii="Wingdings" w:hAnsi="Wingdings" w:hint="default"/>
      </w:rPr>
    </w:lvl>
    <w:lvl w:ilvl="3" w:tplc="04160001" w:tentative="1">
      <w:start w:val="1"/>
      <w:numFmt w:val="bullet"/>
      <w:lvlText w:val=""/>
      <w:lvlJc w:val="left"/>
      <w:pPr>
        <w:ind w:left="4014" w:hanging="360"/>
      </w:pPr>
      <w:rPr>
        <w:rFonts w:ascii="Symbol" w:hAnsi="Symbol" w:hint="default"/>
      </w:rPr>
    </w:lvl>
    <w:lvl w:ilvl="4" w:tplc="04160003" w:tentative="1">
      <w:start w:val="1"/>
      <w:numFmt w:val="bullet"/>
      <w:lvlText w:val="o"/>
      <w:lvlJc w:val="left"/>
      <w:pPr>
        <w:ind w:left="4734" w:hanging="360"/>
      </w:pPr>
      <w:rPr>
        <w:rFonts w:ascii="Courier New" w:hAnsi="Courier New" w:cs="Courier New" w:hint="default"/>
      </w:rPr>
    </w:lvl>
    <w:lvl w:ilvl="5" w:tplc="04160005" w:tentative="1">
      <w:start w:val="1"/>
      <w:numFmt w:val="bullet"/>
      <w:lvlText w:val=""/>
      <w:lvlJc w:val="left"/>
      <w:pPr>
        <w:ind w:left="5454" w:hanging="360"/>
      </w:pPr>
      <w:rPr>
        <w:rFonts w:ascii="Wingdings" w:hAnsi="Wingdings" w:hint="default"/>
      </w:rPr>
    </w:lvl>
    <w:lvl w:ilvl="6" w:tplc="04160001" w:tentative="1">
      <w:start w:val="1"/>
      <w:numFmt w:val="bullet"/>
      <w:lvlText w:val=""/>
      <w:lvlJc w:val="left"/>
      <w:pPr>
        <w:ind w:left="6174" w:hanging="360"/>
      </w:pPr>
      <w:rPr>
        <w:rFonts w:ascii="Symbol" w:hAnsi="Symbol" w:hint="default"/>
      </w:rPr>
    </w:lvl>
    <w:lvl w:ilvl="7" w:tplc="04160003" w:tentative="1">
      <w:start w:val="1"/>
      <w:numFmt w:val="bullet"/>
      <w:lvlText w:val="o"/>
      <w:lvlJc w:val="left"/>
      <w:pPr>
        <w:ind w:left="6894" w:hanging="360"/>
      </w:pPr>
      <w:rPr>
        <w:rFonts w:ascii="Courier New" w:hAnsi="Courier New" w:cs="Courier New" w:hint="default"/>
      </w:rPr>
    </w:lvl>
    <w:lvl w:ilvl="8" w:tplc="04160005" w:tentative="1">
      <w:start w:val="1"/>
      <w:numFmt w:val="bullet"/>
      <w:lvlText w:val=""/>
      <w:lvlJc w:val="left"/>
      <w:pPr>
        <w:ind w:left="7614" w:hanging="360"/>
      </w:pPr>
      <w:rPr>
        <w:rFonts w:ascii="Wingdings" w:hAnsi="Wingdings" w:hint="default"/>
      </w:rPr>
    </w:lvl>
  </w:abstractNum>
  <w:abstractNum w:abstractNumId="7" w15:restartNumberingAfterBreak="0">
    <w:nsid w:val="17402237"/>
    <w:multiLevelType w:val="hybridMultilevel"/>
    <w:tmpl w:val="B1C4334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15:restartNumberingAfterBreak="0">
    <w:nsid w:val="1B873F98"/>
    <w:multiLevelType w:val="hybridMultilevel"/>
    <w:tmpl w:val="CD84DCFE"/>
    <w:lvl w:ilvl="0" w:tplc="04160001">
      <w:start w:val="1"/>
      <w:numFmt w:val="bullet"/>
      <w:lvlText w:val=""/>
      <w:lvlJc w:val="left"/>
      <w:pPr>
        <w:ind w:left="1287" w:hanging="360"/>
      </w:pPr>
      <w:rPr>
        <w:rFonts w:ascii="Symbol" w:hAnsi="Symbol" w:hint="default"/>
      </w:rPr>
    </w:lvl>
    <w:lvl w:ilvl="1" w:tplc="04160003" w:tentative="1">
      <w:start w:val="1"/>
      <w:numFmt w:val="bullet"/>
      <w:lvlText w:val="o"/>
      <w:lvlJc w:val="left"/>
      <w:pPr>
        <w:ind w:left="2007" w:hanging="360"/>
      </w:pPr>
      <w:rPr>
        <w:rFonts w:ascii="Courier New" w:hAnsi="Courier New" w:cs="Courier New" w:hint="default"/>
      </w:rPr>
    </w:lvl>
    <w:lvl w:ilvl="2" w:tplc="04160005" w:tentative="1">
      <w:start w:val="1"/>
      <w:numFmt w:val="bullet"/>
      <w:lvlText w:val=""/>
      <w:lvlJc w:val="left"/>
      <w:pPr>
        <w:ind w:left="2727" w:hanging="360"/>
      </w:pPr>
      <w:rPr>
        <w:rFonts w:ascii="Wingdings" w:hAnsi="Wingdings" w:hint="default"/>
      </w:rPr>
    </w:lvl>
    <w:lvl w:ilvl="3" w:tplc="04160001" w:tentative="1">
      <w:start w:val="1"/>
      <w:numFmt w:val="bullet"/>
      <w:lvlText w:val=""/>
      <w:lvlJc w:val="left"/>
      <w:pPr>
        <w:ind w:left="3447" w:hanging="360"/>
      </w:pPr>
      <w:rPr>
        <w:rFonts w:ascii="Symbol" w:hAnsi="Symbol" w:hint="default"/>
      </w:rPr>
    </w:lvl>
    <w:lvl w:ilvl="4" w:tplc="04160003" w:tentative="1">
      <w:start w:val="1"/>
      <w:numFmt w:val="bullet"/>
      <w:lvlText w:val="o"/>
      <w:lvlJc w:val="left"/>
      <w:pPr>
        <w:ind w:left="4167" w:hanging="360"/>
      </w:pPr>
      <w:rPr>
        <w:rFonts w:ascii="Courier New" w:hAnsi="Courier New" w:cs="Courier New" w:hint="default"/>
      </w:rPr>
    </w:lvl>
    <w:lvl w:ilvl="5" w:tplc="04160005" w:tentative="1">
      <w:start w:val="1"/>
      <w:numFmt w:val="bullet"/>
      <w:lvlText w:val=""/>
      <w:lvlJc w:val="left"/>
      <w:pPr>
        <w:ind w:left="4887" w:hanging="360"/>
      </w:pPr>
      <w:rPr>
        <w:rFonts w:ascii="Wingdings" w:hAnsi="Wingdings" w:hint="default"/>
      </w:rPr>
    </w:lvl>
    <w:lvl w:ilvl="6" w:tplc="04160001" w:tentative="1">
      <w:start w:val="1"/>
      <w:numFmt w:val="bullet"/>
      <w:lvlText w:val=""/>
      <w:lvlJc w:val="left"/>
      <w:pPr>
        <w:ind w:left="5607" w:hanging="360"/>
      </w:pPr>
      <w:rPr>
        <w:rFonts w:ascii="Symbol" w:hAnsi="Symbol" w:hint="default"/>
      </w:rPr>
    </w:lvl>
    <w:lvl w:ilvl="7" w:tplc="04160003" w:tentative="1">
      <w:start w:val="1"/>
      <w:numFmt w:val="bullet"/>
      <w:lvlText w:val="o"/>
      <w:lvlJc w:val="left"/>
      <w:pPr>
        <w:ind w:left="6327" w:hanging="360"/>
      </w:pPr>
      <w:rPr>
        <w:rFonts w:ascii="Courier New" w:hAnsi="Courier New" w:cs="Courier New" w:hint="default"/>
      </w:rPr>
    </w:lvl>
    <w:lvl w:ilvl="8" w:tplc="04160005" w:tentative="1">
      <w:start w:val="1"/>
      <w:numFmt w:val="bullet"/>
      <w:lvlText w:val=""/>
      <w:lvlJc w:val="left"/>
      <w:pPr>
        <w:ind w:left="7047" w:hanging="360"/>
      </w:pPr>
      <w:rPr>
        <w:rFonts w:ascii="Wingdings" w:hAnsi="Wingdings" w:hint="default"/>
      </w:rPr>
    </w:lvl>
  </w:abstractNum>
  <w:abstractNum w:abstractNumId="9" w15:restartNumberingAfterBreak="0">
    <w:nsid w:val="1EA43448"/>
    <w:multiLevelType w:val="hybridMultilevel"/>
    <w:tmpl w:val="E97E295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15:restartNumberingAfterBreak="0">
    <w:nsid w:val="23006F41"/>
    <w:multiLevelType w:val="hybridMultilevel"/>
    <w:tmpl w:val="A908064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 w15:restartNumberingAfterBreak="0">
    <w:nsid w:val="28AA4C0E"/>
    <w:multiLevelType w:val="hybridMultilevel"/>
    <w:tmpl w:val="442CC222"/>
    <w:lvl w:ilvl="0" w:tplc="04160001">
      <w:start w:val="1"/>
      <w:numFmt w:val="bullet"/>
      <w:lvlText w:val=""/>
      <w:lvlJc w:val="left"/>
      <w:pPr>
        <w:ind w:left="2844" w:hanging="360"/>
      </w:pPr>
      <w:rPr>
        <w:rFonts w:ascii="Symbol" w:hAnsi="Symbol" w:hint="default"/>
      </w:rPr>
    </w:lvl>
    <w:lvl w:ilvl="1" w:tplc="FFFFFFFF" w:tentative="1">
      <w:start w:val="1"/>
      <w:numFmt w:val="bullet"/>
      <w:lvlText w:val="o"/>
      <w:lvlJc w:val="left"/>
      <w:pPr>
        <w:ind w:left="3564" w:hanging="360"/>
      </w:pPr>
      <w:rPr>
        <w:rFonts w:ascii="Courier New" w:hAnsi="Courier New" w:cs="Courier New" w:hint="default"/>
      </w:rPr>
    </w:lvl>
    <w:lvl w:ilvl="2" w:tplc="FFFFFFFF" w:tentative="1">
      <w:start w:val="1"/>
      <w:numFmt w:val="bullet"/>
      <w:lvlText w:val=""/>
      <w:lvlJc w:val="left"/>
      <w:pPr>
        <w:ind w:left="4284" w:hanging="360"/>
      </w:pPr>
      <w:rPr>
        <w:rFonts w:ascii="Wingdings" w:hAnsi="Wingdings" w:hint="default"/>
      </w:rPr>
    </w:lvl>
    <w:lvl w:ilvl="3" w:tplc="FFFFFFFF" w:tentative="1">
      <w:start w:val="1"/>
      <w:numFmt w:val="bullet"/>
      <w:lvlText w:val=""/>
      <w:lvlJc w:val="left"/>
      <w:pPr>
        <w:ind w:left="5004" w:hanging="360"/>
      </w:pPr>
      <w:rPr>
        <w:rFonts w:ascii="Symbol" w:hAnsi="Symbol" w:hint="default"/>
      </w:rPr>
    </w:lvl>
    <w:lvl w:ilvl="4" w:tplc="FFFFFFFF" w:tentative="1">
      <w:start w:val="1"/>
      <w:numFmt w:val="bullet"/>
      <w:lvlText w:val="o"/>
      <w:lvlJc w:val="left"/>
      <w:pPr>
        <w:ind w:left="5724" w:hanging="360"/>
      </w:pPr>
      <w:rPr>
        <w:rFonts w:ascii="Courier New" w:hAnsi="Courier New" w:cs="Courier New" w:hint="default"/>
      </w:rPr>
    </w:lvl>
    <w:lvl w:ilvl="5" w:tplc="FFFFFFFF" w:tentative="1">
      <w:start w:val="1"/>
      <w:numFmt w:val="bullet"/>
      <w:lvlText w:val=""/>
      <w:lvlJc w:val="left"/>
      <w:pPr>
        <w:ind w:left="6444" w:hanging="360"/>
      </w:pPr>
      <w:rPr>
        <w:rFonts w:ascii="Wingdings" w:hAnsi="Wingdings" w:hint="default"/>
      </w:rPr>
    </w:lvl>
    <w:lvl w:ilvl="6" w:tplc="FFFFFFFF" w:tentative="1">
      <w:start w:val="1"/>
      <w:numFmt w:val="bullet"/>
      <w:lvlText w:val=""/>
      <w:lvlJc w:val="left"/>
      <w:pPr>
        <w:ind w:left="7164" w:hanging="360"/>
      </w:pPr>
      <w:rPr>
        <w:rFonts w:ascii="Symbol" w:hAnsi="Symbol" w:hint="default"/>
      </w:rPr>
    </w:lvl>
    <w:lvl w:ilvl="7" w:tplc="FFFFFFFF" w:tentative="1">
      <w:start w:val="1"/>
      <w:numFmt w:val="bullet"/>
      <w:lvlText w:val="o"/>
      <w:lvlJc w:val="left"/>
      <w:pPr>
        <w:ind w:left="7884" w:hanging="360"/>
      </w:pPr>
      <w:rPr>
        <w:rFonts w:ascii="Courier New" w:hAnsi="Courier New" w:cs="Courier New" w:hint="default"/>
      </w:rPr>
    </w:lvl>
    <w:lvl w:ilvl="8" w:tplc="FFFFFFFF" w:tentative="1">
      <w:start w:val="1"/>
      <w:numFmt w:val="bullet"/>
      <w:lvlText w:val=""/>
      <w:lvlJc w:val="left"/>
      <w:pPr>
        <w:ind w:left="8604" w:hanging="360"/>
      </w:pPr>
      <w:rPr>
        <w:rFonts w:ascii="Wingdings" w:hAnsi="Wingdings" w:hint="default"/>
      </w:rPr>
    </w:lvl>
  </w:abstractNum>
  <w:abstractNum w:abstractNumId="12" w15:restartNumberingAfterBreak="0">
    <w:nsid w:val="2B285B18"/>
    <w:multiLevelType w:val="hybridMultilevel"/>
    <w:tmpl w:val="E18C60FC"/>
    <w:lvl w:ilvl="0" w:tplc="04160017">
      <w:start w:val="1"/>
      <w:numFmt w:val="lowerLetter"/>
      <w:lvlText w:val="%1)"/>
      <w:lvlJc w:val="left"/>
      <w:pPr>
        <w:ind w:left="2844" w:hanging="360"/>
      </w:pPr>
    </w:lvl>
    <w:lvl w:ilvl="1" w:tplc="04160019" w:tentative="1">
      <w:start w:val="1"/>
      <w:numFmt w:val="lowerLetter"/>
      <w:lvlText w:val="%2."/>
      <w:lvlJc w:val="left"/>
      <w:pPr>
        <w:ind w:left="3564" w:hanging="360"/>
      </w:pPr>
    </w:lvl>
    <w:lvl w:ilvl="2" w:tplc="0416001B" w:tentative="1">
      <w:start w:val="1"/>
      <w:numFmt w:val="lowerRoman"/>
      <w:lvlText w:val="%3."/>
      <w:lvlJc w:val="right"/>
      <w:pPr>
        <w:ind w:left="4284" w:hanging="180"/>
      </w:pPr>
    </w:lvl>
    <w:lvl w:ilvl="3" w:tplc="0416000F" w:tentative="1">
      <w:start w:val="1"/>
      <w:numFmt w:val="decimal"/>
      <w:lvlText w:val="%4."/>
      <w:lvlJc w:val="left"/>
      <w:pPr>
        <w:ind w:left="5004" w:hanging="360"/>
      </w:pPr>
    </w:lvl>
    <w:lvl w:ilvl="4" w:tplc="04160019" w:tentative="1">
      <w:start w:val="1"/>
      <w:numFmt w:val="lowerLetter"/>
      <w:lvlText w:val="%5."/>
      <w:lvlJc w:val="left"/>
      <w:pPr>
        <w:ind w:left="5724" w:hanging="360"/>
      </w:pPr>
    </w:lvl>
    <w:lvl w:ilvl="5" w:tplc="0416001B" w:tentative="1">
      <w:start w:val="1"/>
      <w:numFmt w:val="lowerRoman"/>
      <w:lvlText w:val="%6."/>
      <w:lvlJc w:val="right"/>
      <w:pPr>
        <w:ind w:left="6444" w:hanging="180"/>
      </w:pPr>
    </w:lvl>
    <w:lvl w:ilvl="6" w:tplc="0416000F" w:tentative="1">
      <w:start w:val="1"/>
      <w:numFmt w:val="decimal"/>
      <w:lvlText w:val="%7."/>
      <w:lvlJc w:val="left"/>
      <w:pPr>
        <w:ind w:left="7164" w:hanging="360"/>
      </w:pPr>
    </w:lvl>
    <w:lvl w:ilvl="7" w:tplc="04160019" w:tentative="1">
      <w:start w:val="1"/>
      <w:numFmt w:val="lowerLetter"/>
      <w:lvlText w:val="%8."/>
      <w:lvlJc w:val="left"/>
      <w:pPr>
        <w:ind w:left="7884" w:hanging="360"/>
      </w:pPr>
    </w:lvl>
    <w:lvl w:ilvl="8" w:tplc="0416001B" w:tentative="1">
      <w:start w:val="1"/>
      <w:numFmt w:val="lowerRoman"/>
      <w:lvlText w:val="%9."/>
      <w:lvlJc w:val="right"/>
      <w:pPr>
        <w:ind w:left="8604" w:hanging="180"/>
      </w:pPr>
    </w:lvl>
  </w:abstractNum>
  <w:abstractNum w:abstractNumId="13" w15:restartNumberingAfterBreak="0">
    <w:nsid w:val="2DAE15C5"/>
    <w:multiLevelType w:val="multilevel"/>
    <w:tmpl w:val="CBBC9ED8"/>
    <w:lvl w:ilvl="0">
      <w:start w:val="6"/>
      <w:numFmt w:val="decimal"/>
      <w:lvlText w:val="%1"/>
      <w:lvlJc w:val="left"/>
      <w:pPr>
        <w:ind w:left="360" w:hanging="360"/>
      </w:pPr>
      <w:rPr>
        <w:rFonts w:hint="default"/>
      </w:rPr>
    </w:lvl>
    <w:lvl w:ilvl="1">
      <w:start w:val="7"/>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2EE9562D"/>
    <w:multiLevelType w:val="hybridMultilevel"/>
    <w:tmpl w:val="E250CDC4"/>
    <w:lvl w:ilvl="0" w:tplc="972ACF3C">
      <w:start w:val="1"/>
      <w:numFmt w:val="decimal"/>
      <w:lvlText w:val="%1."/>
      <w:lvlJc w:val="left"/>
      <w:pPr>
        <w:ind w:left="1068" w:hanging="360"/>
      </w:pPr>
      <w:rPr>
        <w:rFonts w:hint="default"/>
      </w:rPr>
    </w:lvl>
    <w:lvl w:ilvl="1" w:tplc="04160019">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15" w15:restartNumberingAfterBreak="0">
    <w:nsid w:val="303A6AB0"/>
    <w:multiLevelType w:val="multilevel"/>
    <w:tmpl w:val="5A444756"/>
    <w:lvl w:ilvl="0">
      <w:start w:val="4"/>
      <w:numFmt w:val="decimal"/>
      <w:lvlText w:val="%1"/>
      <w:lvlJc w:val="left"/>
      <w:pPr>
        <w:ind w:left="360" w:hanging="360"/>
      </w:pPr>
      <w:rPr>
        <w:rFonts w:hint="default"/>
        <w:w w:val="105"/>
      </w:rPr>
    </w:lvl>
    <w:lvl w:ilvl="1">
      <w:start w:val="1"/>
      <w:numFmt w:val="decimal"/>
      <w:lvlText w:val="%1.%2"/>
      <w:lvlJc w:val="left"/>
      <w:pPr>
        <w:ind w:left="360" w:hanging="360"/>
      </w:pPr>
      <w:rPr>
        <w:rFonts w:hint="default"/>
        <w:w w:val="105"/>
      </w:rPr>
    </w:lvl>
    <w:lvl w:ilvl="2">
      <w:start w:val="1"/>
      <w:numFmt w:val="decimal"/>
      <w:lvlText w:val="%1.%2.%3"/>
      <w:lvlJc w:val="left"/>
      <w:pPr>
        <w:ind w:left="720" w:hanging="720"/>
      </w:pPr>
      <w:rPr>
        <w:rFonts w:hint="default"/>
        <w:w w:val="105"/>
      </w:rPr>
    </w:lvl>
    <w:lvl w:ilvl="3">
      <w:start w:val="1"/>
      <w:numFmt w:val="decimal"/>
      <w:lvlText w:val="%1.%2.%3.%4"/>
      <w:lvlJc w:val="left"/>
      <w:pPr>
        <w:ind w:left="720" w:hanging="720"/>
      </w:pPr>
      <w:rPr>
        <w:rFonts w:hint="default"/>
        <w:w w:val="105"/>
      </w:rPr>
    </w:lvl>
    <w:lvl w:ilvl="4">
      <w:start w:val="1"/>
      <w:numFmt w:val="decimal"/>
      <w:lvlText w:val="%1.%2.%3.%4.%5"/>
      <w:lvlJc w:val="left"/>
      <w:pPr>
        <w:ind w:left="1080" w:hanging="1080"/>
      </w:pPr>
      <w:rPr>
        <w:rFonts w:hint="default"/>
        <w:w w:val="105"/>
      </w:rPr>
    </w:lvl>
    <w:lvl w:ilvl="5">
      <w:start w:val="1"/>
      <w:numFmt w:val="decimal"/>
      <w:lvlText w:val="%1.%2.%3.%4.%5.%6"/>
      <w:lvlJc w:val="left"/>
      <w:pPr>
        <w:ind w:left="1080" w:hanging="1080"/>
      </w:pPr>
      <w:rPr>
        <w:rFonts w:hint="default"/>
        <w:w w:val="105"/>
      </w:rPr>
    </w:lvl>
    <w:lvl w:ilvl="6">
      <w:start w:val="1"/>
      <w:numFmt w:val="decimal"/>
      <w:lvlText w:val="%1.%2.%3.%4.%5.%6.%7"/>
      <w:lvlJc w:val="left"/>
      <w:pPr>
        <w:ind w:left="1440" w:hanging="1440"/>
      </w:pPr>
      <w:rPr>
        <w:rFonts w:hint="default"/>
        <w:w w:val="105"/>
      </w:rPr>
    </w:lvl>
    <w:lvl w:ilvl="7">
      <w:start w:val="1"/>
      <w:numFmt w:val="decimal"/>
      <w:lvlText w:val="%1.%2.%3.%4.%5.%6.%7.%8"/>
      <w:lvlJc w:val="left"/>
      <w:pPr>
        <w:ind w:left="1440" w:hanging="1440"/>
      </w:pPr>
      <w:rPr>
        <w:rFonts w:hint="default"/>
        <w:w w:val="105"/>
      </w:rPr>
    </w:lvl>
    <w:lvl w:ilvl="8">
      <w:start w:val="1"/>
      <w:numFmt w:val="decimal"/>
      <w:lvlText w:val="%1.%2.%3.%4.%5.%6.%7.%8.%9"/>
      <w:lvlJc w:val="left"/>
      <w:pPr>
        <w:ind w:left="1800" w:hanging="1800"/>
      </w:pPr>
      <w:rPr>
        <w:rFonts w:hint="default"/>
        <w:w w:val="105"/>
      </w:rPr>
    </w:lvl>
  </w:abstractNum>
  <w:abstractNum w:abstractNumId="16" w15:restartNumberingAfterBreak="0">
    <w:nsid w:val="33B727AE"/>
    <w:multiLevelType w:val="hybridMultilevel"/>
    <w:tmpl w:val="FB82712C"/>
    <w:lvl w:ilvl="0" w:tplc="04160001">
      <w:start w:val="1"/>
      <w:numFmt w:val="bullet"/>
      <w:lvlText w:val=""/>
      <w:lvlJc w:val="left"/>
      <w:pPr>
        <w:ind w:left="2484" w:hanging="360"/>
      </w:pPr>
      <w:rPr>
        <w:rFonts w:ascii="Symbol" w:hAnsi="Symbol" w:hint="default"/>
      </w:rPr>
    </w:lvl>
    <w:lvl w:ilvl="1" w:tplc="04160003" w:tentative="1">
      <w:start w:val="1"/>
      <w:numFmt w:val="bullet"/>
      <w:lvlText w:val="o"/>
      <w:lvlJc w:val="left"/>
      <w:pPr>
        <w:ind w:left="3204" w:hanging="360"/>
      </w:pPr>
      <w:rPr>
        <w:rFonts w:ascii="Courier New" w:hAnsi="Courier New" w:cs="Courier New" w:hint="default"/>
      </w:rPr>
    </w:lvl>
    <w:lvl w:ilvl="2" w:tplc="04160005" w:tentative="1">
      <w:start w:val="1"/>
      <w:numFmt w:val="bullet"/>
      <w:lvlText w:val=""/>
      <w:lvlJc w:val="left"/>
      <w:pPr>
        <w:ind w:left="3924" w:hanging="360"/>
      </w:pPr>
      <w:rPr>
        <w:rFonts w:ascii="Wingdings" w:hAnsi="Wingdings" w:hint="default"/>
      </w:rPr>
    </w:lvl>
    <w:lvl w:ilvl="3" w:tplc="04160001" w:tentative="1">
      <w:start w:val="1"/>
      <w:numFmt w:val="bullet"/>
      <w:lvlText w:val=""/>
      <w:lvlJc w:val="left"/>
      <w:pPr>
        <w:ind w:left="4644" w:hanging="360"/>
      </w:pPr>
      <w:rPr>
        <w:rFonts w:ascii="Symbol" w:hAnsi="Symbol" w:hint="default"/>
      </w:rPr>
    </w:lvl>
    <w:lvl w:ilvl="4" w:tplc="04160003" w:tentative="1">
      <w:start w:val="1"/>
      <w:numFmt w:val="bullet"/>
      <w:lvlText w:val="o"/>
      <w:lvlJc w:val="left"/>
      <w:pPr>
        <w:ind w:left="5364" w:hanging="360"/>
      </w:pPr>
      <w:rPr>
        <w:rFonts w:ascii="Courier New" w:hAnsi="Courier New" w:cs="Courier New" w:hint="default"/>
      </w:rPr>
    </w:lvl>
    <w:lvl w:ilvl="5" w:tplc="04160005" w:tentative="1">
      <w:start w:val="1"/>
      <w:numFmt w:val="bullet"/>
      <w:lvlText w:val=""/>
      <w:lvlJc w:val="left"/>
      <w:pPr>
        <w:ind w:left="6084" w:hanging="360"/>
      </w:pPr>
      <w:rPr>
        <w:rFonts w:ascii="Wingdings" w:hAnsi="Wingdings" w:hint="default"/>
      </w:rPr>
    </w:lvl>
    <w:lvl w:ilvl="6" w:tplc="04160001" w:tentative="1">
      <w:start w:val="1"/>
      <w:numFmt w:val="bullet"/>
      <w:lvlText w:val=""/>
      <w:lvlJc w:val="left"/>
      <w:pPr>
        <w:ind w:left="6804" w:hanging="360"/>
      </w:pPr>
      <w:rPr>
        <w:rFonts w:ascii="Symbol" w:hAnsi="Symbol" w:hint="default"/>
      </w:rPr>
    </w:lvl>
    <w:lvl w:ilvl="7" w:tplc="04160003" w:tentative="1">
      <w:start w:val="1"/>
      <w:numFmt w:val="bullet"/>
      <w:lvlText w:val="o"/>
      <w:lvlJc w:val="left"/>
      <w:pPr>
        <w:ind w:left="7524" w:hanging="360"/>
      </w:pPr>
      <w:rPr>
        <w:rFonts w:ascii="Courier New" w:hAnsi="Courier New" w:cs="Courier New" w:hint="default"/>
      </w:rPr>
    </w:lvl>
    <w:lvl w:ilvl="8" w:tplc="04160005" w:tentative="1">
      <w:start w:val="1"/>
      <w:numFmt w:val="bullet"/>
      <w:lvlText w:val=""/>
      <w:lvlJc w:val="left"/>
      <w:pPr>
        <w:ind w:left="8244" w:hanging="360"/>
      </w:pPr>
      <w:rPr>
        <w:rFonts w:ascii="Wingdings" w:hAnsi="Wingdings" w:hint="default"/>
      </w:rPr>
    </w:lvl>
  </w:abstractNum>
  <w:abstractNum w:abstractNumId="17" w15:restartNumberingAfterBreak="0">
    <w:nsid w:val="34FB4B78"/>
    <w:multiLevelType w:val="multilevel"/>
    <w:tmpl w:val="24C608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8FD7779"/>
    <w:multiLevelType w:val="hybridMultilevel"/>
    <w:tmpl w:val="027CC24A"/>
    <w:lvl w:ilvl="0" w:tplc="0416000D">
      <w:start w:val="1"/>
      <w:numFmt w:val="bullet"/>
      <w:lvlText w:val=""/>
      <w:lvlJc w:val="left"/>
      <w:pPr>
        <w:ind w:left="2844" w:hanging="360"/>
      </w:pPr>
      <w:rPr>
        <w:rFonts w:ascii="Wingdings" w:hAnsi="Wingdings" w:hint="default"/>
      </w:rPr>
    </w:lvl>
    <w:lvl w:ilvl="1" w:tplc="FFFFFFFF" w:tentative="1">
      <w:start w:val="1"/>
      <w:numFmt w:val="bullet"/>
      <w:lvlText w:val="o"/>
      <w:lvlJc w:val="left"/>
      <w:pPr>
        <w:ind w:left="3564" w:hanging="360"/>
      </w:pPr>
      <w:rPr>
        <w:rFonts w:ascii="Courier New" w:hAnsi="Courier New" w:cs="Courier New" w:hint="default"/>
      </w:rPr>
    </w:lvl>
    <w:lvl w:ilvl="2" w:tplc="FFFFFFFF" w:tentative="1">
      <w:start w:val="1"/>
      <w:numFmt w:val="bullet"/>
      <w:lvlText w:val=""/>
      <w:lvlJc w:val="left"/>
      <w:pPr>
        <w:ind w:left="4284" w:hanging="360"/>
      </w:pPr>
      <w:rPr>
        <w:rFonts w:ascii="Wingdings" w:hAnsi="Wingdings" w:hint="default"/>
      </w:rPr>
    </w:lvl>
    <w:lvl w:ilvl="3" w:tplc="FFFFFFFF" w:tentative="1">
      <w:start w:val="1"/>
      <w:numFmt w:val="bullet"/>
      <w:lvlText w:val=""/>
      <w:lvlJc w:val="left"/>
      <w:pPr>
        <w:ind w:left="5004" w:hanging="360"/>
      </w:pPr>
      <w:rPr>
        <w:rFonts w:ascii="Symbol" w:hAnsi="Symbol" w:hint="default"/>
      </w:rPr>
    </w:lvl>
    <w:lvl w:ilvl="4" w:tplc="FFFFFFFF" w:tentative="1">
      <w:start w:val="1"/>
      <w:numFmt w:val="bullet"/>
      <w:lvlText w:val="o"/>
      <w:lvlJc w:val="left"/>
      <w:pPr>
        <w:ind w:left="5724" w:hanging="360"/>
      </w:pPr>
      <w:rPr>
        <w:rFonts w:ascii="Courier New" w:hAnsi="Courier New" w:cs="Courier New" w:hint="default"/>
      </w:rPr>
    </w:lvl>
    <w:lvl w:ilvl="5" w:tplc="FFFFFFFF" w:tentative="1">
      <w:start w:val="1"/>
      <w:numFmt w:val="bullet"/>
      <w:lvlText w:val=""/>
      <w:lvlJc w:val="left"/>
      <w:pPr>
        <w:ind w:left="6444" w:hanging="360"/>
      </w:pPr>
      <w:rPr>
        <w:rFonts w:ascii="Wingdings" w:hAnsi="Wingdings" w:hint="default"/>
      </w:rPr>
    </w:lvl>
    <w:lvl w:ilvl="6" w:tplc="FFFFFFFF" w:tentative="1">
      <w:start w:val="1"/>
      <w:numFmt w:val="bullet"/>
      <w:lvlText w:val=""/>
      <w:lvlJc w:val="left"/>
      <w:pPr>
        <w:ind w:left="7164" w:hanging="360"/>
      </w:pPr>
      <w:rPr>
        <w:rFonts w:ascii="Symbol" w:hAnsi="Symbol" w:hint="default"/>
      </w:rPr>
    </w:lvl>
    <w:lvl w:ilvl="7" w:tplc="FFFFFFFF" w:tentative="1">
      <w:start w:val="1"/>
      <w:numFmt w:val="bullet"/>
      <w:lvlText w:val="o"/>
      <w:lvlJc w:val="left"/>
      <w:pPr>
        <w:ind w:left="7884" w:hanging="360"/>
      </w:pPr>
      <w:rPr>
        <w:rFonts w:ascii="Courier New" w:hAnsi="Courier New" w:cs="Courier New" w:hint="default"/>
      </w:rPr>
    </w:lvl>
    <w:lvl w:ilvl="8" w:tplc="FFFFFFFF" w:tentative="1">
      <w:start w:val="1"/>
      <w:numFmt w:val="bullet"/>
      <w:lvlText w:val=""/>
      <w:lvlJc w:val="left"/>
      <w:pPr>
        <w:ind w:left="8604" w:hanging="360"/>
      </w:pPr>
      <w:rPr>
        <w:rFonts w:ascii="Wingdings" w:hAnsi="Wingdings" w:hint="default"/>
      </w:rPr>
    </w:lvl>
  </w:abstractNum>
  <w:abstractNum w:abstractNumId="19" w15:restartNumberingAfterBreak="0">
    <w:nsid w:val="394E32BB"/>
    <w:multiLevelType w:val="hybridMultilevel"/>
    <w:tmpl w:val="ED765594"/>
    <w:lvl w:ilvl="0" w:tplc="0416000D">
      <w:start w:val="1"/>
      <w:numFmt w:val="bullet"/>
      <w:lvlText w:val=""/>
      <w:lvlJc w:val="left"/>
      <w:pPr>
        <w:ind w:left="2847" w:hanging="360"/>
      </w:pPr>
      <w:rPr>
        <w:rFonts w:ascii="Wingdings" w:hAnsi="Wingdings" w:hint="default"/>
      </w:rPr>
    </w:lvl>
    <w:lvl w:ilvl="1" w:tplc="04160003" w:tentative="1">
      <w:start w:val="1"/>
      <w:numFmt w:val="bullet"/>
      <w:lvlText w:val="o"/>
      <w:lvlJc w:val="left"/>
      <w:pPr>
        <w:ind w:left="3567" w:hanging="360"/>
      </w:pPr>
      <w:rPr>
        <w:rFonts w:ascii="Courier New" w:hAnsi="Courier New" w:cs="Courier New" w:hint="default"/>
      </w:rPr>
    </w:lvl>
    <w:lvl w:ilvl="2" w:tplc="04160005" w:tentative="1">
      <w:start w:val="1"/>
      <w:numFmt w:val="bullet"/>
      <w:lvlText w:val=""/>
      <w:lvlJc w:val="left"/>
      <w:pPr>
        <w:ind w:left="4287" w:hanging="360"/>
      </w:pPr>
      <w:rPr>
        <w:rFonts w:ascii="Wingdings" w:hAnsi="Wingdings" w:hint="default"/>
      </w:rPr>
    </w:lvl>
    <w:lvl w:ilvl="3" w:tplc="04160001" w:tentative="1">
      <w:start w:val="1"/>
      <w:numFmt w:val="bullet"/>
      <w:lvlText w:val=""/>
      <w:lvlJc w:val="left"/>
      <w:pPr>
        <w:ind w:left="5007" w:hanging="360"/>
      </w:pPr>
      <w:rPr>
        <w:rFonts w:ascii="Symbol" w:hAnsi="Symbol" w:hint="default"/>
      </w:rPr>
    </w:lvl>
    <w:lvl w:ilvl="4" w:tplc="04160003" w:tentative="1">
      <w:start w:val="1"/>
      <w:numFmt w:val="bullet"/>
      <w:lvlText w:val="o"/>
      <w:lvlJc w:val="left"/>
      <w:pPr>
        <w:ind w:left="5727" w:hanging="360"/>
      </w:pPr>
      <w:rPr>
        <w:rFonts w:ascii="Courier New" w:hAnsi="Courier New" w:cs="Courier New" w:hint="default"/>
      </w:rPr>
    </w:lvl>
    <w:lvl w:ilvl="5" w:tplc="04160005" w:tentative="1">
      <w:start w:val="1"/>
      <w:numFmt w:val="bullet"/>
      <w:lvlText w:val=""/>
      <w:lvlJc w:val="left"/>
      <w:pPr>
        <w:ind w:left="6447" w:hanging="360"/>
      </w:pPr>
      <w:rPr>
        <w:rFonts w:ascii="Wingdings" w:hAnsi="Wingdings" w:hint="default"/>
      </w:rPr>
    </w:lvl>
    <w:lvl w:ilvl="6" w:tplc="04160001" w:tentative="1">
      <w:start w:val="1"/>
      <w:numFmt w:val="bullet"/>
      <w:lvlText w:val=""/>
      <w:lvlJc w:val="left"/>
      <w:pPr>
        <w:ind w:left="7167" w:hanging="360"/>
      </w:pPr>
      <w:rPr>
        <w:rFonts w:ascii="Symbol" w:hAnsi="Symbol" w:hint="default"/>
      </w:rPr>
    </w:lvl>
    <w:lvl w:ilvl="7" w:tplc="04160003" w:tentative="1">
      <w:start w:val="1"/>
      <w:numFmt w:val="bullet"/>
      <w:lvlText w:val="o"/>
      <w:lvlJc w:val="left"/>
      <w:pPr>
        <w:ind w:left="7887" w:hanging="360"/>
      </w:pPr>
      <w:rPr>
        <w:rFonts w:ascii="Courier New" w:hAnsi="Courier New" w:cs="Courier New" w:hint="default"/>
      </w:rPr>
    </w:lvl>
    <w:lvl w:ilvl="8" w:tplc="04160005" w:tentative="1">
      <w:start w:val="1"/>
      <w:numFmt w:val="bullet"/>
      <w:lvlText w:val=""/>
      <w:lvlJc w:val="left"/>
      <w:pPr>
        <w:ind w:left="8607" w:hanging="360"/>
      </w:pPr>
      <w:rPr>
        <w:rFonts w:ascii="Wingdings" w:hAnsi="Wingdings" w:hint="default"/>
      </w:rPr>
    </w:lvl>
  </w:abstractNum>
  <w:abstractNum w:abstractNumId="20" w15:restartNumberingAfterBreak="0">
    <w:nsid w:val="3C0B42C2"/>
    <w:multiLevelType w:val="multilevel"/>
    <w:tmpl w:val="53B014DC"/>
    <w:lvl w:ilvl="0">
      <w:start w:val="2"/>
      <w:numFmt w:val="decimal"/>
      <w:lvlText w:val="%1"/>
      <w:lvlJc w:val="left"/>
      <w:pPr>
        <w:ind w:left="360" w:hanging="360"/>
      </w:pPr>
      <w:rPr>
        <w:rFonts w:hint="default"/>
      </w:rPr>
    </w:lvl>
    <w:lvl w:ilvl="1">
      <w:start w:val="1"/>
      <w:numFmt w:val="decimal"/>
      <w:lvlText w:val="%1.%2"/>
      <w:lvlJc w:val="left"/>
      <w:pPr>
        <w:ind w:left="1353" w:hanging="360"/>
      </w:pPr>
      <w:rPr>
        <w:rFonts w:hint="default"/>
      </w:rPr>
    </w:lvl>
    <w:lvl w:ilvl="2">
      <w:start w:val="1"/>
      <w:numFmt w:val="decimal"/>
      <w:lvlText w:val="%1.%2.%3"/>
      <w:lvlJc w:val="left"/>
      <w:pPr>
        <w:ind w:left="2856" w:hanging="720"/>
      </w:pPr>
      <w:rPr>
        <w:rFonts w:hint="default"/>
        <w:sz w:val="22"/>
        <w:szCs w:val="22"/>
      </w:rPr>
    </w:lvl>
    <w:lvl w:ilvl="3">
      <w:start w:val="1"/>
      <w:numFmt w:val="decimal"/>
      <w:lvlText w:val="%1.%2.%3.%4"/>
      <w:lvlJc w:val="left"/>
      <w:pPr>
        <w:ind w:left="3924" w:hanging="720"/>
      </w:pPr>
      <w:rPr>
        <w:rFonts w:hint="default"/>
      </w:rPr>
    </w:lvl>
    <w:lvl w:ilvl="4">
      <w:start w:val="1"/>
      <w:numFmt w:val="decimal"/>
      <w:lvlText w:val="%1.%2.%3.%4.%5"/>
      <w:lvlJc w:val="left"/>
      <w:pPr>
        <w:ind w:left="5352" w:hanging="1080"/>
      </w:pPr>
      <w:rPr>
        <w:rFonts w:hint="default"/>
      </w:rPr>
    </w:lvl>
    <w:lvl w:ilvl="5">
      <w:start w:val="1"/>
      <w:numFmt w:val="decimal"/>
      <w:lvlText w:val="%1.%2.%3.%4.%5.%6"/>
      <w:lvlJc w:val="left"/>
      <w:pPr>
        <w:ind w:left="6420" w:hanging="1080"/>
      </w:pPr>
      <w:rPr>
        <w:rFonts w:hint="default"/>
      </w:rPr>
    </w:lvl>
    <w:lvl w:ilvl="6">
      <w:start w:val="1"/>
      <w:numFmt w:val="decimal"/>
      <w:lvlText w:val="%1.%2.%3.%4.%5.%6.%7"/>
      <w:lvlJc w:val="left"/>
      <w:pPr>
        <w:ind w:left="7848" w:hanging="1440"/>
      </w:pPr>
      <w:rPr>
        <w:rFonts w:hint="default"/>
      </w:rPr>
    </w:lvl>
    <w:lvl w:ilvl="7">
      <w:start w:val="1"/>
      <w:numFmt w:val="decimal"/>
      <w:lvlText w:val="%1.%2.%3.%4.%5.%6.%7.%8"/>
      <w:lvlJc w:val="left"/>
      <w:pPr>
        <w:ind w:left="8916" w:hanging="1440"/>
      </w:pPr>
      <w:rPr>
        <w:rFonts w:hint="default"/>
      </w:rPr>
    </w:lvl>
    <w:lvl w:ilvl="8">
      <w:start w:val="1"/>
      <w:numFmt w:val="decimal"/>
      <w:lvlText w:val="%1.%2.%3.%4.%5.%6.%7.%8.%9"/>
      <w:lvlJc w:val="left"/>
      <w:pPr>
        <w:ind w:left="10344" w:hanging="1800"/>
      </w:pPr>
      <w:rPr>
        <w:rFonts w:hint="default"/>
      </w:rPr>
    </w:lvl>
  </w:abstractNum>
  <w:abstractNum w:abstractNumId="21" w15:restartNumberingAfterBreak="0">
    <w:nsid w:val="42903E15"/>
    <w:multiLevelType w:val="hybridMultilevel"/>
    <w:tmpl w:val="D9D8ECFC"/>
    <w:lvl w:ilvl="0" w:tplc="04160001">
      <w:start w:val="1"/>
      <w:numFmt w:val="bullet"/>
      <w:lvlText w:val=""/>
      <w:lvlJc w:val="left"/>
      <w:pPr>
        <w:ind w:left="1712" w:hanging="360"/>
      </w:pPr>
      <w:rPr>
        <w:rFonts w:ascii="Symbol" w:hAnsi="Symbol" w:hint="default"/>
      </w:rPr>
    </w:lvl>
    <w:lvl w:ilvl="1" w:tplc="04160003" w:tentative="1">
      <w:start w:val="1"/>
      <w:numFmt w:val="bullet"/>
      <w:lvlText w:val="o"/>
      <w:lvlJc w:val="left"/>
      <w:pPr>
        <w:ind w:left="2432" w:hanging="360"/>
      </w:pPr>
      <w:rPr>
        <w:rFonts w:ascii="Courier New" w:hAnsi="Courier New" w:cs="Courier New" w:hint="default"/>
      </w:rPr>
    </w:lvl>
    <w:lvl w:ilvl="2" w:tplc="04160005" w:tentative="1">
      <w:start w:val="1"/>
      <w:numFmt w:val="bullet"/>
      <w:lvlText w:val=""/>
      <w:lvlJc w:val="left"/>
      <w:pPr>
        <w:ind w:left="3152" w:hanging="360"/>
      </w:pPr>
      <w:rPr>
        <w:rFonts w:ascii="Wingdings" w:hAnsi="Wingdings" w:hint="default"/>
      </w:rPr>
    </w:lvl>
    <w:lvl w:ilvl="3" w:tplc="04160001" w:tentative="1">
      <w:start w:val="1"/>
      <w:numFmt w:val="bullet"/>
      <w:lvlText w:val=""/>
      <w:lvlJc w:val="left"/>
      <w:pPr>
        <w:ind w:left="3872" w:hanging="360"/>
      </w:pPr>
      <w:rPr>
        <w:rFonts w:ascii="Symbol" w:hAnsi="Symbol" w:hint="default"/>
      </w:rPr>
    </w:lvl>
    <w:lvl w:ilvl="4" w:tplc="04160003" w:tentative="1">
      <w:start w:val="1"/>
      <w:numFmt w:val="bullet"/>
      <w:lvlText w:val="o"/>
      <w:lvlJc w:val="left"/>
      <w:pPr>
        <w:ind w:left="4592" w:hanging="360"/>
      </w:pPr>
      <w:rPr>
        <w:rFonts w:ascii="Courier New" w:hAnsi="Courier New" w:cs="Courier New" w:hint="default"/>
      </w:rPr>
    </w:lvl>
    <w:lvl w:ilvl="5" w:tplc="04160005" w:tentative="1">
      <w:start w:val="1"/>
      <w:numFmt w:val="bullet"/>
      <w:lvlText w:val=""/>
      <w:lvlJc w:val="left"/>
      <w:pPr>
        <w:ind w:left="5312" w:hanging="360"/>
      </w:pPr>
      <w:rPr>
        <w:rFonts w:ascii="Wingdings" w:hAnsi="Wingdings" w:hint="default"/>
      </w:rPr>
    </w:lvl>
    <w:lvl w:ilvl="6" w:tplc="04160001" w:tentative="1">
      <w:start w:val="1"/>
      <w:numFmt w:val="bullet"/>
      <w:lvlText w:val=""/>
      <w:lvlJc w:val="left"/>
      <w:pPr>
        <w:ind w:left="6032" w:hanging="360"/>
      </w:pPr>
      <w:rPr>
        <w:rFonts w:ascii="Symbol" w:hAnsi="Symbol" w:hint="default"/>
      </w:rPr>
    </w:lvl>
    <w:lvl w:ilvl="7" w:tplc="04160003" w:tentative="1">
      <w:start w:val="1"/>
      <w:numFmt w:val="bullet"/>
      <w:lvlText w:val="o"/>
      <w:lvlJc w:val="left"/>
      <w:pPr>
        <w:ind w:left="6752" w:hanging="360"/>
      </w:pPr>
      <w:rPr>
        <w:rFonts w:ascii="Courier New" w:hAnsi="Courier New" w:cs="Courier New" w:hint="default"/>
      </w:rPr>
    </w:lvl>
    <w:lvl w:ilvl="8" w:tplc="04160005" w:tentative="1">
      <w:start w:val="1"/>
      <w:numFmt w:val="bullet"/>
      <w:lvlText w:val=""/>
      <w:lvlJc w:val="left"/>
      <w:pPr>
        <w:ind w:left="7472" w:hanging="360"/>
      </w:pPr>
      <w:rPr>
        <w:rFonts w:ascii="Wingdings" w:hAnsi="Wingdings" w:hint="default"/>
      </w:rPr>
    </w:lvl>
  </w:abstractNum>
  <w:abstractNum w:abstractNumId="22" w15:restartNumberingAfterBreak="0">
    <w:nsid w:val="437D6048"/>
    <w:multiLevelType w:val="hybridMultilevel"/>
    <w:tmpl w:val="FA82147C"/>
    <w:lvl w:ilvl="0" w:tplc="04160001">
      <w:start w:val="1"/>
      <w:numFmt w:val="bullet"/>
      <w:lvlText w:val=""/>
      <w:lvlJc w:val="left"/>
      <w:pPr>
        <w:ind w:left="1287" w:hanging="360"/>
      </w:pPr>
      <w:rPr>
        <w:rFonts w:ascii="Symbol" w:hAnsi="Symbol" w:hint="default"/>
      </w:rPr>
    </w:lvl>
    <w:lvl w:ilvl="1" w:tplc="04160003" w:tentative="1">
      <w:start w:val="1"/>
      <w:numFmt w:val="bullet"/>
      <w:lvlText w:val="o"/>
      <w:lvlJc w:val="left"/>
      <w:pPr>
        <w:ind w:left="2007" w:hanging="360"/>
      </w:pPr>
      <w:rPr>
        <w:rFonts w:ascii="Courier New" w:hAnsi="Courier New" w:cs="Courier New" w:hint="default"/>
      </w:rPr>
    </w:lvl>
    <w:lvl w:ilvl="2" w:tplc="04160005" w:tentative="1">
      <w:start w:val="1"/>
      <w:numFmt w:val="bullet"/>
      <w:lvlText w:val=""/>
      <w:lvlJc w:val="left"/>
      <w:pPr>
        <w:ind w:left="2727" w:hanging="360"/>
      </w:pPr>
      <w:rPr>
        <w:rFonts w:ascii="Wingdings" w:hAnsi="Wingdings" w:hint="default"/>
      </w:rPr>
    </w:lvl>
    <w:lvl w:ilvl="3" w:tplc="04160001" w:tentative="1">
      <w:start w:val="1"/>
      <w:numFmt w:val="bullet"/>
      <w:lvlText w:val=""/>
      <w:lvlJc w:val="left"/>
      <w:pPr>
        <w:ind w:left="3447" w:hanging="360"/>
      </w:pPr>
      <w:rPr>
        <w:rFonts w:ascii="Symbol" w:hAnsi="Symbol" w:hint="default"/>
      </w:rPr>
    </w:lvl>
    <w:lvl w:ilvl="4" w:tplc="04160003" w:tentative="1">
      <w:start w:val="1"/>
      <w:numFmt w:val="bullet"/>
      <w:lvlText w:val="o"/>
      <w:lvlJc w:val="left"/>
      <w:pPr>
        <w:ind w:left="4167" w:hanging="360"/>
      </w:pPr>
      <w:rPr>
        <w:rFonts w:ascii="Courier New" w:hAnsi="Courier New" w:cs="Courier New" w:hint="default"/>
      </w:rPr>
    </w:lvl>
    <w:lvl w:ilvl="5" w:tplc="04160005" w:tentative="1">
      <w:start w:val="1"/>
      <w:numFmt w:val="bullet"/>
      <w:lvlText w:val=""/>
      <w:lvlJc w:val="left"/>
      <w:pPr>
        <w:ind w:left="4887" w:hanging="360"/>
      </w:pPr>
      <w:rPr>
        <w:rFonts w:ascii="Wingdings" w:hAnsi="Wingdings" w:hint="default"/>
      </w:rPr>
    </w:lvl>
    <w:lvl w:ilvl="6" w:tplc="04160001" w:tentative="1">
      <w:start w:val="1"/>
      <w:numFmt w:val="bullet"/>
      <w:lvlText w:val=""/>
      <w:lvlJc w:val="left"/>
      <w:pPr>
        <w:ind w:left="5607" w:hanging="360"/>
      </w:pPr>
      <w:rPr>
        <w:rFonts w:ascii="Symbol" w:hAnsi="Symbol" w:hint="default"/>
      </w:rPr>
    </w:lvl>
    <w:lvl w:ilvl="7" w:tplc="04160003" w:tentative="1">
      <w:start w:val="1"/>
      <w:numFmt w:val="bullet"/>
      <w:lvlText w:val="o"/>
      <w:lvlJc w:val="left"/>
      <w:pPr>
        <w:ind w:left="6327" w:hanging="360"/>
      </w:pPr>
      <w:rPr>
        <w:rFonts w:ascii="Courier New" w:hAnsi="Courier New" w:cs="Courier New" w:hint="default"/>
      </w:rPr>
    </w:lvl>
    <w:lvl w:ilvl="8" w:tplc="04160005" w:tentative="1">
      <w:start w:val="1"/>
      <w:numFmt w:val="bullet"/>
      <w:lvlText w:val=""/>
      <w:lvlJc w:val="left"/>
      <w:pPr>
        <w:ind w:left="7047" w:hanging="360"/>
      </w:pPr>
      <w:rPr>
        <w:rFonts w:ascii="Wingdings" w:hAnsi="Wingdings" w:hint="default"/>
      </w:rPr>
    </w:lvl>
  </w:abstractNum>
  <w:abstractNum w:abstractNumId="23" w15:restartNumberingAfterBreak="0">
    <w:nsid w:val="44917D31"/>
    <w:multiLevelType w:val="hybridMultilevel"/>
    <w:tmpl w:val="B0C898FE"/>
    <w:lvl w:ilvl="0" w:tplc="E3B41C4C">
      <w:start w:val="1"/>
      <w:numFmt w:val="bullet"/>
      <w:lvlText w:val=""/>
      <w:lvlJc w:val="left"/>
      <w:pPr>
        <w:ind w:left="2844" w:hanging="360"/>
      </w:pPr>
      <w:rPr>
        <w:rFonts w:ascii="Symbol" w:hAnsi="Symbol" w:hint="default"/>
      </w:rPr>
    </w:lvl>
    <w:lvl w:ilvl="1" w:tplc="1688B324">
      <w:start w:val="1"/>
      <w:numFmt w:val="bullet"/>
      <w:lvlText w:val="o"/>
      <w:lvlJc w:val="left"/>
      <w:pPr>
        <w:ind w:left="3564" w:hanging="360"/>
      </w:pPr>
      <w:rPr>
        <w:rFonts w:ascii="Courier New" w:hAnsi="Courier New" w:cs="Times New Roman" w:hint="default"/>
      </w:rPr>
    </w:lvl>
    <w:lvl w:ilvl="2" w:tplc="17243BB8">
      <w:start w:val="1"/>
      <w:numFmt w:val="bullet"/>
      <w:lvlText w:val=""/>
      <w:lvlJc w:val="left"/>
      <w:pPr>
        <w:ind w:left="4284" w:hanging="360"/>
      </w:pPr>
      <w:rPr>
        <w:rFonts w:ascii="Wingdings" w:hAnsi="Wingdings" w:hint="default"/>
      </w:rPr>
    </w:lvl>
    <w:lvl w:ilvl="3" w:tplc="7EB8F38C">
      <w:start w:val="1"/>
      <w:numFmt w:val="bullet"/>
      <w:lvlText w:val=""/>
      <w:lvlJc w:val="left"/>
      <w:pPr>
        <w:ind w:left="5004" w:hanging="360"/>
      </w:pPr>
      <w:rPr>
        <w:rFonts w:ascii="Symbol" w:hAnsi="Symbol" w:hint="default"/>
      </w:rPr>
    </w:lvl>
    <w:lvl w:ilvl="4" w:tplc="C922B4E2">
      <w:start w:val="1"/>
      <w:numFmt w:val="bullet"/>
      <w:lvlText w:val="o"/>
      <w:lvlJc w:val="left"/>
      <w:pPr>
        <w:ind w:left="5724" w:hanging="360"/>
      </w:pPr>
      <w:rPr>
        <w:rFonts w:ascii="Courier New" w:hAnsi="Courier New" w:cs="Times New Roman" w:hint="default"/>
      </w:rPr>
    </w:lvl>
    <w:lvl w:ilvl="5" w:tplc="F168DF08">
      <w:start w:val="1"/>
      <w:numFmt w:val="bullet"/>
      <w:lvlText w:val=""/>
      <w:lvlJc w:val="left"/>
      <w:pPr>
        <w:ind w:left="6444" w:hanging="360"/>
      </w:pPr>
      <w:rPr>
        <w:rFonts w:ascii="Wingdings" w:hAnsi="Wingdings" w:hint="default"/>
      </w:rPr>
    </w:lvl>
    <w:lvl w:ilvl="6" w:tplc="AF6A2112">
      <w:start w:val="1"/>
      <w:numFmt w:val="bullet"/>
      <w:lvlText w:val=""/>
      <w:lvlJc w:val="left"/>
      <w:pPr>
        <w:ind w:left="7164" w:hanging="360"/>
      </w:pPr>
      <w:rPr>
        <w:rFonts w:ascii="Symbol" w:hAnsi="Symbol" w:hint="default"/>
      </w:rPr>
    </w:lvl>
    <w:lvl w:ilvl="7" w:tplc="38BCFFBE">
      <w:start w:val="1"/>
      <w:numFmt w:val="bullet"/>
      <w:lvlText w:val="o"/>
      <w:lvlJc w:val="left"/>
      <w:pPr>
        <w:ind w:left="7884" w:hanging="360"/>
      </w:pPr>
      <w:rPr>
        <w:rFonts w:ascii="Courier New" w:hAnsi="Courier New" w:cs="Times New Roman" w:hint="default"/>
      </w:rPr>
    </w:lvl>
    <w:lvl w:ilvl="8" w:tplc="C48E1994">
      <w:start w:val="1"/>
      <w:numFmt w:val="bullet"/>
      <w:lvlText w:val=""/>
      <w:lvlJc w:val="left"/>
      <w:pPr>
        <w:ind w:left="8604" w:hanging="360"/>
      </w:pPr>
      <w:rPr>
        <w:rFonts w:ascii="Wingdings" w:hAnsi="Wingdings" w:hint="default"/>
      </w:rPr>
    </w:lvl>
  </w:abstractNum>
  <w:abstractNum w:abstractNumId="24" w15:restartNumberingAfterBreak="0">
    <w:nsid w:val="44BF0E71"/>
    <w:multiLevelType w:val="hybridMultilevel"/>
    <w:tmpl w:val="86AAB9C4"/>
    <w:lvl w:ilvl="0" w:tplc="04160001">
      <w:start w:val="1"/>
      <w:numFmt w:val="bullet"/>
      <w:lvlText w:val=""/>
      <w:lvlJc w:val="left"/>
      <w:pPr>
        <w:ind w:left="1287" w:hanging="360"/>
      </w:pPr>
      <w:rPr>
        <w:rFonts w:ascii="Symbol" w:hAnsi="Symbol" w:hint="default"/>
      </w:rPr>
    </w:lvl>
    <w:lvl w:ilvl="1" w:tplc="04160003" w:tentative="1">
      <w:start w:val="1"/>
      <w:numFmt w:val="bullet"/>
      <w:lvlText w:val="o"/>
      <w:lvlJc w:val="left"/>
      <w:pPr>
        <w:ind w:left="2007" w:hanging="360"/>
      </w:pPr>
      <w:rPr>
        <w:rFonts w:ascii="Courier New" w:hAnsi="Courier New" w:cs="Courier New" w:hint="default"/>
      </w:rPr>
    </w:lvl>
    <w:lvl w:ilvl="2" w:tplc="04160005" w:tentative="1">
      <w:start w:val="1"/>
      <w:numFmt w:val="bullet"/>
      <w:lvlText w:val=""/>
      <w:lvlJc w:val="left"/>
      <w:pPr>
        <w:ind w:left="2727" w:hanging="360"/>
      </w:pPr>
      <w:rPr>
        <w:rFonts w:ascii="Wingdings" w:hAnsi="Wingdings" w:hint="default"/>
      </w:rPr>
    </w:lvl>
    <w:lvl w:ilvl="3" w:tplc="04160001" w:tentative="1">
      <w:start w:val="1"/>
      <w:numFmt w:val="bullet"/>
      <w:lvlText w:val=""/>
      <w:lvlJc w:val="left"/>
      <w:pPr>
        <w:ind w:left="3447" w:hanging="360"/>
      </w:pPr>
      <w:rPr>
        <w:rFonts w:ascii="Symbol" w:hAnsi="Symbol" w:hint="default"/>
      </w:rPr>
    </w:lvl>
    <w:lvl w:ilvl="4" w:tplc="04160003" w:tentative="1">
      <w:start w:val="1"/>
      <w:numFmt w:val="bullet"/>
      <w:lvlText w:val="o"/>
      <w:lvlJc w:val="left"/>
      <w:pPr>
        <w:ind w:left="4167" w:hanging="360"/>
      </w:pPr>
      <w:rPr>
        <w:rFonts w:ascii="Courier New" w:hAnsi="Courier New" w:cs="Courier New" w:hint="default"/>
      </w:rPr>
    </w:lvl>
    <w:lvl w:ilvl="5" w:tplc="04160005" w:tentative="1">
      <w:start w:val="1"/>
      <w:numFmt w:val="bullet"/>
      <w:lvlText w:val=""/>
      <w:lvlJc w:val="left"/>
      <w:pPr>
        <w:ind w:left="4887" w:hanging="360"/>
      </w:pPr>
      <w:rPr>
        <w:rFonts w:ascii="Wingdings" w:hAnsi="Wingdings" w:hint="default"/>
      </w:rPr>
    </w:lvl>
    <w:lvl w:ilvl="6" w:tplc="04160001" w:tentative="1">
      <w:start w:val="1"/>
      <w:numFmt w:val="bullet"/>
      <w:lvlText w:val=""/>
      <w:lvlJc w:val="left"/>
      <w:pPr>
        <w:ind w:left="5607" w:hanging="360"/>
      </w:pPr>
      <w:rPr>
        <w:rFonts w:ascii="Symbol" w:hAnsi="Symbol" w:hint="default"/>
      </w:rPr>
    </w:lvl>
    <w:lvl w:ilvl="7" w:tplc="04160003" w:tentative="1">
      <w:start w:val="1"/>
      <w:numFmt w:val="bullet"/>
      <w:lvlText w:val="o"/>
      <w:lvlJc w:val="left"/>
      <w:pPr>
        <w:ind w:left="6327" w:hanging="360"/>
      </w:pPr>
      <w:rPr>
        <w:rFonts w:ascii="Courier New" w:hAnsi="Courier New" w:cs="Courier New" w:hint="default"/>
      </w:rPr>
    </w:lvl>
    <w:lvl w:ilvl="8" w:tplc="04160005" w:tentative="1">
      <w:start w:val="1"/>
      <w:numFmt w:val="bullet"/>
      <w:lvlText w:val=""/>
      <w:lvlJc w:val="left"/>
      <w:pPr>
        <w:ind w:left="7047" w:hanging="360"/>
      </w:pPr>
      <w:rPr>
        <w:rFonts w:ascii="Wingdings" w:hAnsi="Wingdings" w:hint="default"/>
      </w:rPr>
    </w:lvl>
  </w:abstractNum>
  <w:abstractNum w:abstractNumId="25" w15:restartNumberingAfterBreak="0">
    <w:nsid w:val="4A8E72F0"/>
    <w:multiLevelType w:val="multilevel"/>
    <w:tmpl w:val="5114F0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8C82EB4"/>
    <w:multiLevelType w:val="multilevel"/>
    <w:tmpl w:val="C6540B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8DC2FBD"/>
    <w:multiLevelType w:val="hybridMultilevel"/>
    <w:tmpl w:val="29FAD5A0"/>
    <w:lvl w:ilvl="0" w:tplc="04160001">
      <w:start w:val="1"/>
      <w:numFmt w:val="bullet"/>
      <w:lvlText w:val=""/>
      <w:lvlJc w:val="left"/>
      <w:pPr>
        <w:ind w:left="1287" w:hanging="360"/>
      </w:pPr>
      <w:rPr>
        <w:rFonts w:ascii="Symbol" w:hAnsi="Symbol" w:hint="default"/>
      </w:rPr>
    </w:lvl>
    <w:lvl w:ilvl="1" w:tplc="04160003" w:tentative="1">
      <w:start w:val="1"/>
      <w:numFmt w:val="bullet"/>
      <w:lvlText w:val="o"/>
      <w:lvlJc w:val="left"/>
      <w:pPr>
        <w:ind w:left="2007" w:hanging="360"/>
      </w:pPr>
      <w:rPr>
        <w:rFonts w:ascii="Courier New" w:hAnsi="Courier New" w:cs="Courier New" w:hint="default"/>
      </w:rPr>
    </w:lvl>
    <w:lvl w:ilvl="2" w:tplc="04160005" w:tentative="1">
      <w:start w:val="1"/>
      <w:numFmt w:val="bullet"/>
      <w:lvlText w:val=""/>
      <w:lvlJc w:val="left"/>
      <w:pPr>
        <w:ind w:left="2727" w:hanging="360"/>
      </w:pPr>
      <w:rPr>
        <w:rFonts w:ascii="Wingdings" w:hAnsi="Wingdings" w:hint="default"/>
      </w:rPr>
    </w:lvl>
    <w:lvl w:ilvl="3" w:tplc="04160001" w:tentative="1">
      <w:start w:val="1"/>
      <w:numFmt w:val="bullet"/>
      <w:lvlText w:val=""/>
      <w:lvlJc w:val="left"/>
      <w:pPr>
        <w:ind w:left="3447" w:hanging="360"/>
      </w:pPr>
      <w:rPr>
        <w:rFonts w:ascii="Symbol" w:hAnsi="Symbol" w:hint="default"/>
      </w:rPr>
    </w:lvl>
    <w:lvl w:ilvl="4" w:tplc="04160003" w:tentative="1">
      <w:start w:val="1"/>
      <w:numFmt w:val="bullet"/>
      <w:lvlText w:val="o"/>
      <w:lvlJc w:val="left"/>
      <w:pPr>
        <w:ind w:left="4167" w:hanging="360"/>
      </w:pPr>
      <w:rPr>
        <w:rFonts w:ascii="Courier New" w:hAnsi="Courier New" w:cs="Courier New" w:hint="default"/>
      </w:rPr>
    </w:lvl>
    <w:lvl w:ilvl="5" w:tplc="04160005" w:tentative="1">
      <w:start w:val="1"/>
      <w:numFmt w:val="bullet"/>
      <w:lvlText w:val=""/>
      <w:lvlJc w:val="left"/>
      <w:pPr>
        <w:ind w:left="4887" w:hanging="360"/>
      </w:pPr>
      <w:rPr>
        <w:rFonts w:ascii="Wingdings" w:hAnsi="Wingdings" w:hint="default"/>
      </w:rPr>
    </w:lvl>
    <w:lvl w:ilvl="6" w:tplc="04160001" w:tentative="1">
      <w:start w:val="1"/>
      <w:numFmt w:val="bullet"/>
      <w:lvlText w:val=""/>
      <w:lvlJc w:val="left"/>
      <w:pPr>
        <w:ind w:left="5607" w:hanging="360"/>
      </w:pPr>
      <w:rPr>
        <w:rFonts w:ascii="Symbol" w:hAnsi="Symbol" w:hint="default"/>
      </w:rPr>
    </w:lvl>
    <w:lvl w:ilvl="7" w:tplc="04160003" w:tentative="1">
      <w:start w:val="1"/>
      <w:numFmt w:val="bullet"/>
      <w:lvlText w:val="o"/>
      <w:lvlJc w:val="left"/>
      <w:pPr>
        <w:ind w:left="6327" w:hanging="360"/>
      </w:pPr>
      <w:rPr>
        <w:rFonts w:ascii="Courier New" w:hAnsi="Courier New" w:cs="Courier New" w:hint="default"/>
      </w:rPr>
    </w:lvl>
    <w:lvl w:ilvl="8" w:tplc="04160005" w:tentative="1">
      <w:start w:val="1"/>
      <w:numFmt w:val="bullet"/>
      <w:lvlText w:val=""/>
      <w:lvlJc w:val="left"/>
      <w:pPr>
        <w:ind w:left="7047" w:hanging="360"/>
      </w:pPr>
      <w:rPr>
        <w:rFonts w:ascii="Wingdings" w:hAnsi="Wingdings" w:hint="default"/>
      </w:rPr>
    </w:lvl>
  </w:abstractNum>
  <w:abstractNum w:abstractNumId="28" w15:restartNumberingAfterBreak="0">
    <w:nsid w:val="5BB864F5"/>
    <w:multiLevelType w:val="multilevel"/>
    <w:tmpl w:val="C818EB18"/>
    <w:lvl w:ilvl="0">
      <w:start w:val="3"/>
      <w:numFmt w:val="decimal"/>
      <w:lvlText w:val="%1."/>
      <w:lvlJc w:val="left"/>
      <w:pPr>
        <w:ind w:left="405" w:hanging="405"/>
      </w:pPr>
    </w:lvl>
    <w:lvl w:ilvl="1">
      <w:start w:val="1"/>
      <w:numFmt w:val="decimal"/>
      <w:lvlText w:val="%1.%2)"/>
      <w:lvlJc w:val="left"/>
      <w:pPr>
        <w:ind w:left="720" w:hanging="7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29" w15:restartNumberingAfterBreak="0">
    <w:nsid w:val="5E9C48F6"/>
    <w:multiLevelType w:val="multilevel"/>
    <w:tmpl w:val="470A9D54"/>
    <w:lvl w:ilvl="0">
      <w:start w:val="6"/>
      <w:numFmt w:val="decimal"/>
      <w:lvlText w:val="%1."/>
      <w:lvlJc w:val="left"/>
      <w:pPr>
        <w:ind w:left="720" w:hanging="360"/>
      </w:pPr>
      <w:rPr>
        <w:rFonts w:hint="default"/>
        <w:w w:val="105"/>
        <w:sz w:val="22"/>
      </w:rPr>
    </w:lvl>
    <w:lvl w:ilvl="1">
      <w:start w:val="1"/>
      <w:numFmt w:val="decimal"/>
      <w:isLgl/>
      <w:lvlText w:val="%1.%2"/>
      <w:lvlJc w:val="left"/>
      <w:pPr>
        <w:ind w:left="5039" w:hanging="360"/>
      </w:pPr>
      <w:rPr>
        <w:rFonts w:hint="default"/>
        <w:w w:val="105"/>
        <w:sz w:val="22"/>
      </w:rPr>
    </w:lvl>
    <w:lvl w:ilvl="2">
      <w:start w:val="1"/>
      <w:numFmt w:val="decimal"/>
      <w:isLgl/>
      <w:lvlText w:val="%1.%2.%3"/>
      <w:lvlJc w:val="left"/>
      <w:pPr>
        <w:ind w:left="1080" w:hanging="720"/>
      </w:pPr>
      <w:rPr>
        <w:rFonts w:hint="default"/>
        <w:w w:val="105"/>
        <w:sz w:val="22"/>
      </w:rPr>
    </w:lvl>
    <w:lvl w:ilvl="3">
      <w:start w:val="1"/>
      <w:numFmt w:val="decimal"/>
      <w:isLgl/>
      <w:lvlText w:val="%1.%2.%3.%4"/>
      <w:lvlJc w:val="left"/>
      <w:pPr>
        <w:ind w:left="1080" w:hanging="720"/>
      </w:pPr>
      <w:rPr>
        <w:rFonts w:hint="default"/>
        <w:w w:val="105"/>
        <w:sz w:val="22"/>
      </w:rPr>
    </w:lvl>
    <w:lvl w:ilvl="4">
      <w:start w:val="1"/>
      <w:numFmt w:val="decimal"/>
      <w:isLgl/>
      <w:lvlText w:val="%1.%2.%3.%4.%5"/>
      <w:lvlJc w:val="left"/>
      <w:pPr>
        <w:ind w:left="1080" w:hanging="720"/>
      </w:pPr>
      <w:rPr>
        <w:rFonts w:hint="default"/>
        <w:w w:val="105"/>
        <w:sz w:val="22"/>
      </w:rPr>
    </w:lvl>
    <w:lvl w:ilvl="5">
      <w:start w:val="1"/>
      <w:numFmt w:val="decimal"/>
      <w:isLgl/>
      <w:lvlText w:val="%1.%2.%3.%4.%5.%6"/>
      <w:lvlJc w:val="left"/>
      <w:pPr>
        <w:ind w:left="1440" w:hanging="1080"/>
      </w:pPr>
      <w:rPr>
        <w:rFonts w:hint="default"/>
        <w:w w:val="105"/>
        <w:sz w:val="22"/>
      </w:rPr>
    </w:lvl>
    <w:lvl w:ilvl="6">
      <w:start w:val="1"/>
      <w:numFmt w:val="decimal"/>
      <w:isLgl/>
      <w:lvlText w:val="%1.%2.%3.%4.%5.%6.%7"/>
      <w:lvlJc w:val="left"/>
      <w:pPr>
        <w:ind w:left="1440" w:hanging="1080"/>
      </w:pPr>
      <w:rPr>
        <w:rFonts w:hint="default"/>
        <w:w w:val="105"/>
        <w:sz w:val="22"/>
      </w:rPr>
    </w:lvl>
    <w:lvl w:ilvl="7">
      <w:start w:val="1"/>
      <w:numFmt w:val="decimal"/>
      <w:isLgl/>
      <w:lvlText w:val="%1.%2.%3.%4.%5.%6.%7.%8"/>
      <w:lvlJc w:val="left"/>
      <w:pPr>
        <w:ind w:left="1800" w:hanging="1440"/>
      </w:pPr>
      <w:rPr>
        <w:rFonts w:hint="default"/>
        <w:w w:val="105"/>
        <w:sz w:val="22"/>
      </w:rPr>
    </w:lvl>
    <w:lvl w:ilvl="8">
      <w:start w:val="1"/>
      <w:numFmt w:val="decimal"/>
      <w:isLgl/>
      <w:lvlText w:val="%1.%2.%3.%4.%5.%6.%7.%8.%9"/>
      <w:lvlJc w:val="left"/>
      <w:pPr>
        <w:ind w:left="1800" w:hanging="1440"/>
      </w:pPr>
      <w:rPr>
        <w:rFonts w:hint="default"/>
        <w:w w:val="105"/>
        <w:sz w:val="22"/>
      </w:rPr>
    </w:lvl>
  </w:abstractNum>
  <w:abstractNum w:abstractNumId="30" w15:restartNumberingAfterBreak="0">
    <w:nsid w:val="5EA81C77"/>
    <w:multiLevelType w:val="multilevel"/>
    <w:tmpl w:val="83A606BC"/>
    <w:lvl w:ilvl="0">
      <w:start w:val="6"/>
      <w:numFmt w:val="decimal"/>
      <w:lvlText w:val="%1"/>
      <w:lvlJc w:val="left"/>
      <w:pPr>
        <w:ind w:left="360" w:hanging="360"/>
      </w:pPr>
      <w:rPr>
        <w:rFonts w:hint="default"/>
        <w:b/>
      </w:rPr>
    </w:lvl>
    <w:lvl w:ilvl="1">
      <w:start w:val="3"/>
      <w:numFmt w:val="decimal"/>
      <w:lvlText w:val="%1.%2"/>
      <w:lvlJc w:val="left"/>
      <w:pPr>
        <w:ind w:left="360" w:hanging="360"/>
      </w:pPr>
      <w:rPr>
        <w:rFonts w:hint="default"/>
        <w:b w:val="0"/>
        <w:bCs/>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1800" w:hanging="1800"/>
      </w:pPr>
      <w:rPr>
        <w:rFonts w:hint="default"/>
        <w:b/>
      </w:rPr>
    </w:lvl>
  </w:abstractNum>
  <w:abstractNum w:abstractNumId="31" w15:restartNumberingAfterBreak="0">
    <w:nsid w:val="5FC55ADF"/>
    <w:multiLevelType w:val="hybridMultilevel"/>
    <w:tmpl w:val="AEACAF66"/>
    <w:lvl w:ilvl="0" w:tplc="04160001">
      <w:start w:val="1"/>
      <w:numFmt w:val="bullet"/>
      <w:lvlText w:val=""/>
      <w:lvlJc w:val="left"/>
      <w:pPr>
        <w:ind w:left="1287" w:hanging="360"/>
      </w:pPr>
      <w:rPr>
        <w:rFonts w:ascii="Symbol" w:hAnsi="Symbol" w:hint="default"/>
      </w:rPr>
    </w:lvl>
    <w:lvl w:ilvl="1" w:tplc="04160003" w:tentative="1">
      <w:start w:val="1"/>
      <w:numFmt w:val="bullet"/>
      <w:lvlText w:val="o"/>
      <w:lvlJc w:val="left"/>
      <w:pPr>
        <w:ind w:left="2007" w:hanging="360"/>
      </w:pPr>
      <w:rPr>
        <w:rFonts w:ascii="Courier New" w:hAnsi="Courier New" w:cs="Courier New" w:hint="default"/>
      </w:rPr>
    </w:lvl>
    <w:lvl w:ilvl="2" w:tplc="04160005" w:tentative="1">
      <w:start w:val="1"/>
      <w:numFmt w:val="bullet"/>
      <w:lvlText w:val=""/>
      <w:lvlJc w:val="left"/>
      <w:pPr>
        <w:ind w:left="2727" w:hanging="360"/>
      </w:pPr>
      <w:rPr>
        <w:rFonts w:ascii="Wingdings" w:hAnsi="Wingdings" w:hint="default"/>
      </w:rPr>
    </w:lvl>
    <w:lvl w:ilvl="3" w:tplc="04160001" w:tentative="1">
      <w:start w:val="1"/>
      <w:numFmt w:val="bullet"/>
      <w:lvlText w:val=""/>
      <w:lvlJc w:val="left"/>
      <w:pPr>
        <w:ind w:left="3447" w:hanging="360"/>
      </w:pPr>
      <w:rPr>
        <w:rFonts w:ascii="Symbol" w:hAnsi="Symbol" w:hint="default"/>
      </w:rPr>
    </w:lvl>
    <w:lvl w:ilvl="4" w:tplc="04160003" w:tentative="1">
      <w:start w:val="1"/>
      <w:numFmt w:val="bullet"/>
      <w:lvlText w:val="o"/>
      <w:lvlJc w:val="left"/>
      <w:pPr>
        <w:ind w:left="4167" w:hanging="360"/>
      </w:pPr>
      <w:rPr>
        <w:rFonts w:ascii="Courier New" w:hAnsi="Courier New" w:cs="Courier New" w:hint="default"/>
      </w:rPr>
    </w:lvl>
    <w:lvl w:ilvl="5" w:tplc="04160005" w:tentative="1">
      <w:start w:val="1"/>
      <w:numFmt w:val="bullet"/>
      <w:lvlText w:val=""/>
      <w:lvlJc w:val="left"/>
      <w:pPr>
        <w:ind w:left="4887" w:hanging="360"/>
      </w:pPr>
      <w:rPr>
        <w:rFonts w:ascii="Wingdings" w:hAnsi="Wingdings" w:hint="default"/>
      </w:rPr>
    </w:lvl>
    <w:lvl w:ilvl="6" w:tplc="04160001" w:tentative="1">
      <w:start w:val="1"/>
      <w:numFmt w:val="bullet"/>
      <w:lvlText w:val=""/>
      <w:lvlJc w:val="left"/>
      <w:pPr>
        <w:ind w:left="5607" w:hanging="360"/>
      </w:pPr>
      <w:rPr>
        <w:rFonts w:ascii="Symbol" w:hAnsi="Symbol" w:hint="default"/>
      </w:rPr>
    </w:lvl>
    <w:lvl w:ilvl="7" w:tplc="04160003" w:tentative="1">
      <w:start w:val="1"/>
      <w:numFmt w:val="bullet"/>
      <w:lvlText w:val="o"/>
      <w:lvlJc w:val="left"/>
      <w:pPr>
        <w:ind w:left="6327" w:hanging="360"/>
      </w:pPr>
      <w:rPr>
        <w:rFonts w:ascii="Courier New" w:hAnsi="Courier New" w:cs="Courier New" w:hint="default"/>
      </w:rPr>
    </w:lvl>
    <w:lvl w:ilvl="8" w:tplc="04160005" w:tentative="1">
      <w:start w:val="1"/>
      <w:numFmt w:val="bullet"/>
      <w:lvlText w:val=""/>
      <w:lvlJc w:val="left"/>
      <w:pPr>
        <w:ind w:left="7047" w:hanging="360"/>
      </w:pPr>
      <w:rPr>
        <w:rFonts w:ascii="Wingdings" w:hAnsi="Wingdings" w:hint="default"/>
      </w:rPr>
    </w:lvl>
  </w:abstractNum>
  <w:abstractNum w:abstractNumId="32" w15:restartNumberingAfterBreak="0">
    <w:nsid w:val="68EB5CEE"/>
    <w:multiLevelType w:val="multilevel"/>
    <w:tmpl w:val="8B26A094"/>
    <w:lvl w:ilvl="0">
      <w:start w:val="1"/>
      <w:numFmt w:val="upperRoman"/>
      <w:lvlText w:val="%1."/>
      <w:lvlJc w:val="right"/>
      <w:pPr>
        <w:ind w:left="1287" w:hanging="360"/>
      </w:pPr>
      <w:rPr>
        <w:b/>
        <w:bCs w:val="0"/>
      </w:rPr>
    </w:lvl>
    <w:lvl w:ilvl="1">
      <w:start w:val="4"/>
      <w:numFmt w:val="decimal"/>
      <w:isLgl/>
      <w:lvlText w:val="%1.%2."/>
      <w:lvlJc w:val="left"/>
      <w:pPr>
        <w:ind w:left="1647" w:hanging="720"/>
      </w:pPr>
      <w:rPr>
        <w:rFonts w:hint="default"/>
      </w:rPr>
    </w:lvl>
    <w:lvl w:ilvl="2">
      <w:start w:val="1"/>
      <w:numFmt w:val="decimal"/>
      <w:isLgl/>
      <w:lvlText w:val="%1.%2.%3."/>
      <w:lvlJc w:val="left"/>
      <w:pPr>
        <w:ind w:left="1647" w:hanging="720"/>
      </w:pPr>
      <w:rPr>
        <w:rFonts w:hint="default"/>
      </w:rPr>
    </w:lvl>
    <w:lvl w:ilvl="3">
      <w:start w:val="1"/>
      <w:numFmt w:val="decimal"/>
      <w:isLgl/>
      <w:lvlText w:val="%1.%2.%3.%4."/>
      <w:lvlJc w:val="left"/>
      <w:pPr>
        <w:ind w:left="2007" w:hanging="1080"/>
      </w:pPr>
      <w:rPr>
        <w:rFonts w:hint="default"/>
      </w:rPr>
    </w:lvl>
    <w:lvl w:ilvl="4">
      <w:start w:val="1"/>
      <w:numFmt w:val="decimal"/>
      <w:isLgl/>
      <w:lvlText w:val="%1.%2.%3.%4.%5."/>
      <w:lvlJc w:val="left"/>
      <w:pPr>
        <w:ind w:left="2007" w:hanging="1080"/>
      </w:pPr>
      <w:rPr>
        <w:rFonts w:hint="default"/>
      </w:rPr>
    </w:lvl>
    <w:lvl w:ilvl="5">
      <w:start w:val="1"/>
      <w:numFmt w:val="decimal"/>
      <w:isLgl/>
      <w:lvlText w:val="%1.%2.%3.%4.%5.%6."/>
      <w:lvlJc w:val="left"/>
      <w:pPr>
        <w:ind w:left="2367" w:hanging="1440"/>
      </w:pPr>
      <w:rPr>
        <w:rFonts w:hint="default"/>
      </w:rPr>
    </w:lvl>
    <w:lvl w:ilvl="6">
      <w:start w:val="1"/>
      <w:numFmt w:val="decimal"/>
      <w:isLgl/>
      <w:lvlText w:val="%1.%2.%3.%4.%5.%6.%7."/>
      <w:lvlJc w:val="left"/>
      <w:pPr>
        <w:ind w:left="2367" w:hanging="1440"/>
      </w:pPr>
      <w:rPr>
        <w:rFonts w:hint="default"/>
      </w:rPr>
    </w:lvl>
    <w:lvl w:ilvl="7">
      <w:start w:val="1"/>
      <w:numFmt w:val="decimal"/>
      <w:isLgl/>
      <w:lvlText w:val="%1.%2.%3.%4.%5.%6.%7.%8."/>
      <w:lvlJc w:val="left"/>
      <w:pPr>
        <w:ind w:left="2727" w:hanging="1800"/>
      </w:pPr>
      <w:rPr>
        <w:rFonts w:hint="default"/>
      </w:rPr>
    </w:lvl>
    <w:lvl w:ilvl="8">
      <w:start w:val="1"/>
      <w:numFmt w:val="decimal"/>
      <w:isLgl/>
      <w:lvlText w:val="%1.%2.%3.%4.%5.%6.%7.%8.%9."/>
      <w:lvlJc w:val="left"/>
      <w:pPr>
        <w:ind w:left="3087" w:hanging="2160"/>
      </w:pPr>
      <w:rPr>
        <w:rFonts w:hint="default"/>
      </w:rPr>
    </w:lvl>
  </w:abstractNum>
  <w:abstractNum w:abstractNumId="33" w15:restartNumberingAfterBreak="0">
    <w:nsid w:val="6C99028D"/>
    <w:multiLevelType w:val="multilevel"/>
    <w:tmpl w:val="830E4446"/>
    <w:lvl w:ilvl="0">
      <w:start w:val="1"/>
      <w:numFmt w:val="decimal"/>
      <w:lvlText w:val="%1."/>
      <w:lvlJc w:val="left"/>
      <w:pPr>
        <w:tabs>
          <w:tab w:val="num" w:pos="360"/>
        </w:tabs>
        <w:ind w:left="360" w:hanging="360"/>
      </w:pPr>
      <w:rPr>
        <w:rFonts w:cs="Times New Roman"/>
        <w:b w:val="0"/>
        <w:bCs w:val="0"/>
        <w:sz w:val="24"/>
        <w:szCs w:val="24"/>
      </w:rPr>
    </w:lvl>
    <w:lvl w:ilvl="1">
      <w:start w:val="1"/>
      <w:numFmt w:val="decimal"/>
      <w:pStyle w:val="NormalWebCalibri"/>
      <w:lvlText w:val="%1.%2."/>
      <w:lvlJc w:val="left"/>
      <w:pPr>
        <w:tabs>
          <w:tab w:val="num" w:pos="574"/>
        </w:tabs>
        <w:ind w:left="574" w:hanging="432"/>
      </w:pPr>
      <w:rPr>
        <w:rFonts w:cs="Times New Roman"/>
      </w:rPr>
    </w:lvl>
    <w:lvl w:ilvl="2">
      <w:start w:val="1"/>
      <w:numFmt w:val="decimal"/>
      <w:lvlText w:val="%1.%2.%3."/>
      <w:lvlJc w:val="left"/>
      <w:pPr>
        <w:tabs>
          <w:tab w:val="num" w:pos="1440"/>
        </w:tabs>
        <w:ind w:left="1224" w:hanging="504"/>
      </w:pPr>
      <w:rPr>
        <w:rFonts w:cs="Times New Roman"/>
      </w:rPr>
    </w:lvl>
    <w:lvl w:ilvl="3">
      <w:start w:val="1"/>
      <w:numFmt w:val="decimal"/>
      <w:lvlText w:val="%1.%2.%3.%4."/>
      <w:lvlJc w:val="left"/>
      <w:pPr>
        <w:tabs>
          <w:tab w:val="num" w:pos="2160"/>
        </w:tabs>
        <w:ind w:left="1728" w:hanging="648"/>
      </w:pPr>
      <w:rPr>
        <w:rFonts w:cs="Times New Roman"/>
      </w:rPr>
    </w:lvl>
    <w:lvl w:ilvl="4">
      <w:start w:val="1"/>
      <w:numFmt w:val="decimal"/>
      <w:lvlText w:val="%1.%2.%3.%4.%5."/>
      <w:lvlJc w:val="left"/>
      <w:pPr>
        <w:tabs>
          <w:tab w:val="num" w:pos="2520"/>
        </w:tabs>
        <w:ind w:left="2232" w:hanging="792"/>
      </w:pPr>
      <w:rPr>
        <w:rFonts w:cs="Times New Roman"/>
      </w:rPr>
    </w:lvl>
    <w:lvl w:ilvl="5">
      <w:start w:val="1"/>
      <w:numFmt w:val="decimal"/>
      <w:lvlText w:val="%1.%2.%3.%4.%5.%6."/>
      <w:lvlJc w:val="left"/>
      <w:pPr>
        <w:tabs>
          <w:tab w:val="num" w:pos="3240"/>
        </w:tabs>
        <w:ind w:left="2736" w:hanging="936"/>
      </w:pPr>
      <w:rPr>
        <w:rFonts w:cs="Times New Roman"/>
      </w:rPr>
    </w:lvl>
    <w:lvl w:ilvl="6">
      <w:start w:val="1"/>
      <w:numFmt w:val="decimal"/>
      <w:lvlText w:val="%1.%2.%3.%4.%5.%6.%7."/>
      <w:lvlJc w:val="left"/>
      <w:pPr>
        <w:tabs>
          <w:tab w:val="num" w:pos="3600"/>
        </w:tabs>
        <w:ind w:left="3240" w:hanging="1080"/>
      </w:pPr>
      <w:rPr>
        <w:rFonts w:cs="Times New Roman"/>
      </w:rPr>
    </w:lvl>
    <w:lvl w:ilvl="7">
      <w:start w:val="1"/>
      <w:numFmt w:val="decimal"/>
      <w:lvlText w:val="%1.%2.%3.%4.%5.%6.%7.%8."/>
      <w:lvlJc w:val="left"/>
      <w:pPr>
        <w:tabs>
          <w:tab w:val="num" w:pos="4320"/>
        </w:tabs>
        <w:ind w:left="3744" w:hanging="1224"/>
      </w:pPr>
      <w:rPr>
        <w:rFonts w:cs="Times New Roman"/>
      </w:rPr>
    </w:lvl>
    <w:lvl w:ilvl="8">
      <w:start w:val="1"/>
      <w:numFmt w:val="decimal"/>
      <w:lvlText w:val="%1.%2.%3.%4.%5.%6.%7.%8.%9."/>
      <w:lvlJc w:val="left"/>
      <w:pPr>
        <w:tabs>
          <w:tab w:val="num" w:pos="5040"/>
        </w:tabs>
        <w:ind w:left="4320" w:hanging="1440"/>
      </w:pPr>
      <w:rPr>
        <w:rFonts w:cs="Times New Roman"/>
      </w:rPr>
    </w:lvl>
  </w:abstractNum>
  <w:abstractNum w:abstractNumId="34" w15:restartNumberingAfterBreak="0">
    <w:nsid w:val="7A08576B"/>
    <w:multiLevelType w:val="hybridMultilevel"/>
    <w:tmpl w:val="A6F810A0"/>
    <w:lvl w:ilvl="0" w:tplc="FFFFFFFF">
      <w:start w:val="1"/>
      <w:numFmt w:val="upperRoman"/>
      <w:lvlText w:val="%1."/>
      <w:lvlJc w:val="right"/>
      <w:pPr>
        <w:ind w:left="1287" w:hanging="360"/>
      </w:pPr>
    </w:lvl>
    <w:lvl w:ilvl="1" w:tplc="FFFFFFFF" w:tentative="1">
      <w:start w:val="1"/>
      <w:numFmt w:val="lowerLetter"/>
      <w:lvlText w:val="%2."/>
      <w:lvlJc w:val="left"/>
      <w:pPr>
        <w:ind w:left="2007"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35" w15:restartNumberingAfterBreak="0">
    <w:nsid w:val="7CBF7B83"/>
    <w:multiLevelType w:val="hybridMultilevel"/>
    <w:tmpl w:val="B5C03916"/>
    <w:lvl w:ilvl="0" w:tplc="4FAE1B8E">
      <w:start w:val="1"/>
      <w:numFmt w:val="decimal"/>
      <w:lvlText w:val="%1."/>
      <w:lvlJc w:val="left"/>
      <w:pPr>
        <w:ind w:left="3018" w:hanging="298"/>
      </w:pPr>
      <w:rPr>
        <w:rFonts w:ascii="Arial" w:eastAsia="Verdana" w:hAnsi="Arial" w:cs="Arial" w:hint="default"/>
        <w:spacing w:val="0"/>
        <w:w w:val="100"/>
        <w:sz w:val="22"/>
        <w:szCs w:val="22"/>
        <w:lang w:val="pt-PT" w:eastAsia="en-US" w:bidi="ar-SA"/>
      </w:rPr>
    </w:lvl>
    <w:lvl w:ilvl="1" w:tplc="AF3ACA3A">
      <w:numFmt w:val="bullet"/>
      <w:lvlText w:val="•"/>
      <w:lvlJc w:val="left"/>
      <w:pPr>
        <w:ind w:left="3781" w:hanging="298"/>
      </w:pPr>
      <w:rPr>
        <w:lang w:val="pt-PT" w:eastAsia="en-US" w:bidi="ar-SA"/>
      </w:rPr>
    </w:lvl>
    <w:lvl w:ilvl="2" w:tplc="AF18B210">
      <w:numFmt w:val="bullet"/>
      <w:lvlText w:val="•"/>
      <w:lvlJc w:val="left"/>
      <w:pPr>
        <w:ind w:left="4538" w:hanging="298"/>
      </w:pPr>
      <w:rPr>
        <w:lang w:val="pt-PT" w:eastAsia="en-US" w:bidi="ar-SA"/>
      </w:rPr>
    </w:lvl>
    <w:lvl w:ilvl="3" w:tplc="9A227B8C">
      <w:numFmt w:val="bullet"/>
      <w:lvlText w:val="•"/>
      <w:lvlJc w:val="left"/>
      <w:pPr>
        <w:ind w:left="5295" w:hanging="298"/>
      </w:pPr>
      <w:rPr>
        <w:lang w:val="pt-PT" w:eastAsia="en-US" w:bidi="ar-SA"/>
      </w:rPr>
    </w:lvl>
    <w:lvl w:ilvl="4" w:tplc="4D94BA54">
      <w:numFmt w:val="bullet"/>
      <w:lvlText w:val="•"/>
      <w:lvlJc w:val="left"/>
      <w:pPr>
        <w:ind w:left="6052" w:hanging="298"/>
      </w:pPr>
      <w:rPr>
        <w:lang w:val="pt-PT" w:eastAsia="en-US" w:bidi="ar-SA"/>
      </w:rPr>
    </w:lvl>
    <w:lvl w:ilvl="5" w:tplc="BA4A62D4">
      <w:numFmt w:val="bullet"/>
      <w:lvlText w:val="•"/>
      <w:lvlJc w:val="left"/>
      <w:pPr>
        <w:ind w:left="6809" w:hanging="298"/>
      </w:pPr>
      <w:rPr>
        <w:lang w:val="pt-PT" w:eastAsia="en-US" w:bidi="ar-SA"/>
      </w:rPr>
    </w:lvl>
    <w:lvl w:ilvl="6" w:tplc="CA443D6E">
      <w:numFmt w:val="bullet"/>
      <w:lvlText w:val="•"/>
      <w:lvlJc w:val="left"/>
      <w:pPr>
        <w:ind w:left="7566" w:hanging="298"/>
      </w:pPr>
      <w:rPr>
        <w:lang w:val="pt-PT" w:eastAsia="en-US" w:bidi="ar-SA"/>
      </w:rPr>
    </w:lvl>
    <w:lvl w:ilvl="7" w:tplc="0E52C036">
      <w:numFmt w:val="bullet"/>
      <w:lvlText w:val="•"/>
      <w:lvlJc w:val="left"/>
      <w:pPr>
        <w:ind w:left="8323" w:hanging="298"/>
      </w:pPr>
      <w:rPr>
        <w:lang w:val="pt-PT" w:eastAsia="en-US" w:bidi="ar-SA"/>
      </w:rPr>
    </w:lvl>
    <w:lvl w:ilvl="8" w:tplc="4998D2D0">
      <w:numFmt w:val="bullet"/>
      <w:lvlText w:val="•"/>
      <w:lvlJc w:val="left"/>
      <w:pPr>
        <w:ind w:left="9080" w:hanging="298"/>
      </w:pPr>
      <w:rPr>
        <w:lang w:val="pt-PT" w:eastAsia="en-US" w:bidi="ar-SA"/>
      </w:rPr>
    </w:lvl>
  </w:abstractNum>
  <w:abstractNum w:abstractNumId="36" w15:restartNumberingAfterBreak="0">
    <w:nsid w:val="7F89777F"/>
    <w:multiLevelType w:val="multilevel"/>
    <w:tmpl w:val="4B4CF53A"/>
    <w:lvl w:ilvl="0">
      <w:start w:val="3"/>
      <w:numFmt w:val="decimal"/>
      <w:lvlText w:val="%1"/>
      <w:lvlJc w:val="left"/>
      <w:pPr>
        <w:ind w:left="360" w:hanging="360"/>
      </w:pPr>
      <w:rPr>
        <w:w w:val="100"/>
        <w:sz w:val="22"/>
        <w:szCs w:val="22"/>
      </w:rPr>
    </w:lvl>
    <w:lvl w:ilvl="1">
      <w:start w:val="1"/>
      <w:numFmt w:val="decimal"/>
      <w:lvlText w:val="%1.%2"/>
      <w:lvlJc w:val="left"/>
      <w:pPr>
        <w:ind w:left="1211" w:hanging="360"/>
      </w:pPr>
      <w:rPr>
        <w:w w:val="100"/>
      </w:rPr>
    </w:lvl>
    <w:lvl w:ilvl="2">
      <w:start w:val="1"/>
      <w:numFmt w:val="decimal"/>
      <w:lvlText w:val="%1.%2.%3"/>
      <w:lvlJc w:val="left"/>
      <w:pPr>
        <w:ind w:left="720" w:hanging="720"/>
      </w:pPr>
      <w:rPr>
        <w:w w:val="100"/>
      </w:rPr>
    </w:lvl>
    <w:lvl w:ilvl="3">
      <w:start w:val="1"/>
      <w:numFmt w:val="decimal"/>
      <w:lvlText w:val="%1.%2.%3.%4"/>
      <w:lvlJc w:val="left"/>
      <w:pPr>
        <w:ind w:left="1080" w:hanging="1080"/>
      </w:pPr>
      <w:rPr>
        <w:w w:val="100"/>
      </w:rPr>
    </w:lvl>
    <w:lvl w:ilvl="4">
      <w:start w:val="1"/>
      <w:numFmt w:val="decimal"/>
      <w:lvlText w:val="%1.%2.%3.%4.%5"/>
      <w:lvlJc w:val="left"/>
      <w:pPr>
        <w:ind w:left="1080" w:hanging="1080"/>
      </w:pPr>
      <w:rPr>
        <w:w w:val="100"/>
      </w:rPr>
    </w:lvl>
    <w:lvl w:ilvl="5">
      <w:start w:val="1"/>
      <w:numFmt w:val="decimal"/>
      <w:lvlText w:val="%1.%2.%3.%4.%5.%6"/>
      <w:lvlJc w:val="left"/>
      <w:pPr>
        <w:ind w:left="1440" w:hanging="1440"/>
      </w:pPr>
      <w:rPr>
        <w:w w:val="100"/>
      </w:rPr>
    </w:lvl>
    <w:lvl w:ilvl="6">
      <w:start w:val="1"/>
      <w:numFmt w:val="decimal"/>
      <w:lvlText w:val="%1.%2.%3.%4.%5.%6.%7"/>
      <w:lvlJc w:val="left"/>
      <w:pPr>
        <w:ind w:left="1440" w:hanging="1440"/>
      </w:pPr>
      <w:rPr>
        <w:w w:val="100"/>
      </w:rPr>
    </w:lvl>
    <w:lvl w:ilvl="7">
      <w:start w:val="1"/>
      <w:numFmt w:val="decimal"/>
      <w:lvlText w:val="%1.%2.%3.%4.%5.%6.%7.%8"/>
      <w:lvlJc w:val="left"/>
      <w:pPr>
        <w:ind w:left="1800" w:hanging="1800"/>
      </w:pPr>
      <w:rPr>
        <w:w w:val="100"/>
      </w:rPr>
    </w:lvl>
    <w:lvl w:ilvl="8">
      <w:start w:val="1"/>
      <w:numFmt w:val="decimal"/>
      <w:lvlText w:val="%1.%2.%3.%4.%5.%6.%7.%8.%9"/>
      <w:lvlJc w:val="left"/>
      <w:pPr>
        <w:ind w:left="2160" w:hanging="2160"/>
      </w:pPr>
      <w:rPr>
        <w:w w:val="100"/>
      </w:rPr>
    </w:lvl>
  </w:abstractNum>
  <w:num w:numId="1" w16cid:durableId="1831943604">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588807745">
    <w:abstractNumId w:val="28"/>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89610859">
    <w:abstractNumId w:val="36"/>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80103061">
    <w:abstractNumId w:val="35"/>
    <w:lvlOverride w:ilvl="0">
      <w:startOverride w:val="1"/>
    </w:lvlOverride>
    <w:lvlOverride w:ilvl="1"/>
    <w:lvlOverride w:ilvl="2"/>
    <w:lvlOverride w:ilvl="3"/>
    <w:lvlOverride w:ilvl="4"/>
    <w:lvlOverride w:ilvl="5"/>
    <w:lvlOverride w:ilvl="6"/>
    <w:lvlOverride w:ilvl="7"/>
    <w:lvlOverride w:ilvl="8"/>
  </w:num>
  <w:num w:numId="5" w16cid:durableId="1393506201">
    <w:abstractNumId w:val="23"/>
  </w:num>
  <w:num w:numId="6" w16cid:durableId="1714764902">
    <w:abstractNumId w:val="14"/>
  </w:num>
  <w:num w:numId="7" w16cid:durableId="921068473">
    <w:abstractNumId w:val="20"/>
  </w:num>
  <w:num w:numId="8" w16cid:durableId="2009021653">
    <w:abstractNumId w:val="21"/>
  </w:num>
  <w:num w:numId="9" w16cid:durableId="567888152">
    <w:abstractNumId w:val="12"/>
  </w:num>
  <w:num w:numId="10" w16cid:durableId="1941913628">
    <w:abstractNumId w:val="16"/>
  </w:num>
  <w:num w:numId="11" w16cid:durableId="383601259">
    <w:abstractNumId w:val="29"/>
  </w:num>
  <w:num w:numId="12" w16cid:durableId="266079584">
    <w:abstractNumId w:val="5"/>
  </w:num>
  <w:num w:numId="13" w16cid:durableId="1607734059">
    <w:abstractNumId w:val="4"/>
  </w:num>
  <w:num w:numId="14" w16cid:durableId="1207255385">
    <w:abstractNumId w:val="22"/>
  </w:num>
  <w:num w:numId="15" w16cid:durableId="1863088454">
    <w:abstractNumId w:val="10"/>
  </w:num>
  <w:num w:numId="16" w16cid:durableId="901912626">
    <w:abstractNumId w:val="27"/>
  </w:num>
  <w:num w:numId="17" w16cid:durableId="692001372">
    <w:abstractNumId w:val="0"/>
  </w:num>
  <w:num w:numId="18" w16cid:durableId="2067872221">
    <w:abstractNumId w:val="18"/>
  </w:num>
  <w:num w:numId="19" w16cid:durableId="1269464593">
    <w:abstractNumId w:val="7"/>
  </w:num>
  <w:num w:numId="20" w16cid:durableId="2051227473">
    <w:abstractNumId w:val="30"/>
  </w:num>
  <w:num w:numId="21" w16cid:durableId="842818675">
    <w:abstractNumId w:val="11"/>
  </w:num>
  <w:num w:numId="22" w16cid:durableId="1134564600">
    <w:abstractNumId w:val="9"/>
  </w:num>
  <w:num w:numId="23" w16cid:durableId="2103838108">
    <w:abstractNumId w:val="13"/>
  </w:num>
  <w:num w:numId="24" w16cid:durableId="969045773">
    <w:abstractNumId w:val="2"/>
  </w:num>
  <w:num w:numId="25" w16cid:durableId="13313965">
    <w:abstractNumId w:val="15"/>
  </w:num>
  <w:num w:numId="26" w16cid:durableId="1762948114">
    <w:abstractNumId w:val="19"/>
  </w:num>
  <w:num w:numId="27" w16cid:durableId="1084566953">
    <w:abstractNumId w:val="8"/>
  </w:num>
  <w:num w:numId="28" w16cid:durableId="1299064889">
    <w:abstractNumId w:val="31"/>
  </w:num>
  <w:num w:numId="29" w16cid:durableId="1570312379">
    <w:abstractNumId w:val="1"/>
  </w:num>
  <w:num w:numId="30" w16cid:durableId="1392189465">
    <w:abstractNumId w:val="6"/>
  </w:num>
  <w:num w:numId="31" w16cid:durableId="1491171241">
    <w:abstractNumId w:val="24"/>
  </w:num>
  <w:num w:numId="32" w16cid:durableId="2073262364">
    <w:abstractNumId w:val="34"/>
  </w:num>
  <w:num w:numId="33" w16cid:durableId="1449617985">
    <w:abstractNumId w:val="3"/>
  </w:num>
  <w:num w:numId="34" w16cid:durableId="1745567978">
    <w:abstractNumId w:val="32"/>
  </w:num>
  <w:num w:numId="35" w16cid:durableId="603725936">
    <w:abstractNumId w:val="26"/>
  </w:num>
  <w:num w:numId="36" w16cid:durableId="1967619837">
    <w:abstractNumId w:val="17"/>
  </w:num>
  <w:num w:numId="37" w16cid:durableId="1493910285">
    <w:abstractNumId w:val="2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Caio Costa">
    <w15:presenceInfo w15:providerId="Windows Live" w15:userId="8126087ed3b50a3c"/>
  </w15:person>
  <w15:person w15:author="MAGALI BENEDITA TEIXEIRA NERY">
    <w15:presenceInfo w15:providerId="AD" w15:userId="S::magali.nery@etec.sp.gov.br::c49113fd-6916-4b03-93d1-4536d0c0627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trackRevisions/>
  <w:defaultTabStop w:val="708"/>
  <w:hyphenationZone w:val="425"/>
  <w:characterSpacingControl w:val="doNotCompress"/>
  <w:savePreviewPicture/>
  <w:hdrShapeDefaults>
    <o:shapedefaults v:ext="edit" spidmax="2050"/>
    <o:shapelayout v:ext="edit">
      <o:idmap v:ext="edit" data="1"/>
    </o:shapelayout>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14FC4"/>
    <w:rsid w:val="00014FC4"/>
    <w:rsid w:val="0004014D"/>
    <w:rsid w:val="00042023"/>
    <w:rsid w:val="000457D8"/>
    <w:rsid w:val="00056136"/>
    <w:rsid w:val="00071728"/>
    <w:rsid w:val="0007274E"/>
    <w:rsid w:val="0007393B"/>
    <w:rsid w:val="00082B59"/>
    <w:rsid w:val="000929B2"/>
    <w:rsid w:val="00092E07"/>
    <w:rsid w:val="000A051D"/>
    <w:rsid w:val="000B34DC"/>
    <w:rsid w:val="000B4852"/>
    <w:rsid w:val="000C3D48"/>
    <w:rsid w:val="000D33FA"/>
    <w:rsid w:val="000E40A7"/>
    <w:rsid w:val="001151BC"/>
    <w:rsid w:val="001215AD"/>
    <w:rsid w:val="00135228"/>
    <w:rsid w:val="00142A16"/>
    <w:rsid w:val="00156FBC"/>
    <w:rsid w:val="001573B3"/>
    <w:rsid w:val="00160868"/>
    <w:rsid w:val="00162078"/>
    <w:rsid w:val="0017054E"/>
    <w:rsid w:val="00171568"/>
    <w:rsid w:val="0017245B"/>
    <w:rsid w:val="00172F0C"/>
    <w:rsid w:val="0017516F"/>
    <w:rsid w:val="00181FA6"/>
    <w:rsid w:val="0019439F"/>
    <w:rsid w:val="001A19A5"/>
    <w:rsid w:val="001A5CE5"/>
    <w:rsid w:val="001B1A22"/>
    <w:rsid w:val="001B210C"/>
    <w:rsid w:val="001D6E0A"/>
    <w:rsid w:val="001F0B9C"/>
    <w:rsid w:val="001F3D8A"/>
    <w:rsid w:val="0020620C"/>
    <w:rsid w:val="002166A4"/>
    <w:rsid w:val="00217624"/>
    <w:rsid w:val="00223F47"/>
    <w:rsid w:val="00224FE9"/>
    <w:rsid w:val="00226CAF"/>
    <w:rsid w:val="0023252A"/>
    <w:rsid w:val="00240809"/>
    <w:rsid w:val="0024617F"/>
    <w:rsid w:val="0025731B"/>
    <w:rsid w:val="0026369E"/>
    <w:rsid w:val="00265C77"/>
    <w:rsid w:val="00272329"/>
    <w:rsid w:val="0028073A"/>
    <w:rsid w:val="0029258E"/>
    <w:rsid w:val="002947D0"/>
    <w:rsid w:val="00294DE4"/>
    <w:rsid w:val="002A0E4E"/>
    <w:rsid w:val="002A2A7D"/>
    <w:rsid w:val="002B0DF4"/>
    <w:rsid w:val="002B6B5F"/>
    <w:rsid w:val="002B7650"/>
    <w:rsid w:val="002C15EF"/>
    <w:rsid w:val="002C73D2"/>
    <w:rsid w:val="002D6385"/>
    <w:rsid w:val="002E3A3D"/>
    <w:rsid w:val="002F5049"/>
    <w:rsid w:val="00300B42"/>
    <w:rsid w:val="003018CD"/>
    <w:rsid w:val="003028F6"/>
    <w:rsid w:val="00310AEA"/>
    <w:rsid w:val="00314B4A"/>
    <w:rsid w:val="003319C7"/>
    <w:rsid w:val="0035555C"/>
    <w:rsid w:val="0036797F"/>
    <w:rsid w:val="00373AAF"/>
    <w:rsid w:val="003754E2"/>
    <w:rsid w:val="00384DB4"/>
    <w:rsid w:val="00386BC8"/>
    <w:rsid w:val="00390F59"/>
    <w:rsid w:val="003972B1"/>
    <w:rsid w:val="003A207A"/>
    <w:rsid w:val="003A4101"/>
    <w:rsid w:val="003B0742"/>
    <w:rsid w:val="003B3258"/>
    <w:rsid w:val="003D1AA4"/>
    <w:rsid w:val="003E5CD8"/>
    <w:rsid w:val="003E61A6"/>
    <w:rsid w:val="003E6ABC"/>
    <w:rsid w:val="003F5B2C"/>
    <w:rsid w:val="003F7478"/>
    <w:rsid w:val="00401267"/>
    <w:rsid w:val="00416A7F"/>
    <w:rsid w:val="00436846"/>
    <w:rsid w:val="00445683"/>
    <w:rsid w:val="0044584D"/>
    <w:rsid w:val="00455227"/>
    <w:rsid w:val="00461A4F"/>
    <w:rsid w:val="00483E99"/>
    <w:rsid w:val="00490696"/>
    <w:rsid w:val="004958D2"/>
    <w:rsid w:val="004A11D5"/>
    <w:rsid w:val="004A41C8"/>
    <w:rsid w:val="004A7461"/>
    <w:rsid w:val="00502DF8"/>
    <w:rsid w:val="00553C28"/>
    <w:rsid w:val="0055570E"/>
    <w:rsid w:val="00576FCE"/>
    <w:rsid w:val="00581C30"/>
    <w:rsid w:val="0058283C"/>
    <w:rsid w:val="0059712F"/>
    <w:rsid w:val="005A01C0"/>
    <w:rsid w:val="005A53F7"/>
    <w:rsid w:val="005B17C0"/>
    <w:rsid w:val="005C2A02"/>
    <w:rsid w:val="005C3BF3"/>
    <w:rsid w:val="005D3FE6"/>
    <w:rsid w:val="005D44CA"/>
    <w:rsid w:val="005D51E3"/>
    <w:rsid w:val="005D6606"/>
    <w:rsid w:val="005F0FE3"/>
    <w:rsid w:val="005F1571"/>
    <w:rsid w:val="00600161"/>
    <w:rsid w:val="00600740"/>
    <w:rsid w:val="00601358"/>
    <w:rsid w:val="00604655"/>
    <w:rsid w:val="00621E27"/>
    <w:rsid w:val="006268D1"/>
    <w:rsid w:val="00650A2E"/>
    <w:rsid w:val="0065124A"/>
    <w:rsid w:val="00652A70"/>
    <w:rsid w:val="0066414E"/>
    <w:rsid w:val="00670B9D"/>
    <w:rsid w:val="00683A1D"/>
    <w:rsid w:val="006A4FD6"/>
    <w:rsid w:val="006B0D06"/>
    <w:rsid w:val="006B2FF4"/>
    <w:rsid w:val="006B3325"/>
    <w:rsid w:val="006B5492"/>
    <w:rsid w:val="006B6DB1"/>
    <w:rsid w:val="006E090A"/>
    <w:rsid w:val="006E1BE5"/>
    <w:rsid w:val="006F2C08"/>
    <w:rsid w:val="006F423A"/>
    <w:rsid w:val="006F78EC"/>
    <w:rsid w:val="00703500"/>
    <w:rsid w:val="00707ECC"/>
    <w:rsid w:val="00710786"/>
    <w:rsid w:val="007261A3"/>
    <w:rsid w:val="007339DF"/>
    <w:rsid w:val="00737A1F"/>
    <w:rsid w:val="00742CE8"/>
    <w:rsid w:val="00744FEC"/>
    <w:rsid w:val="00762C75"/>
    <w:rsid w:val="00784594"/>
    <w:rsid w:val="007A3884"/>
    <w:rsid w:val="007A6E1D"/>
    <w:rsid w:val="007A736D"/>
    <w:rsid w:val="007B289D"/>
    <w:rsid w:val="007B304B"/>
    <w:rsid w:val="00803C89"/>
    <w:rsid w:val="00812603"/>
    <w:rsid w:val="00831AFD"/>
    <w:rsid w:val="00832CB6"/>
    <w:rsid w:val="00837A00"/>
    <w:rsid w:val="00855504"/>
    <w:rsid w:val="008567EB"/>
    <w:rsid w:val="0086593F"/>
    <w:rsid w:val="008664FD"/>
    <w:rsid w:val="008723F6"/>
    <w:rsid w:val="00872454"/>
    <w:rsid w:val="008A4457"/>
    <w:rsid w:val="008B1B96"/>
    <w:rsid w:val="008B3E50"/>
    <w:rsid w:val="008C1B63"/>
    <w:rsid w:val="008C26B7"/>
    <w:rsid w:val="008C74BE"/>
    <w:rsid w:val="008D1C26"/>
    <w:rsid w:val="008D3261"/>
    <w:rsid w:val="008D3442"/>
    <w:rsid w:val="008E26C5"/>
    <w:rsid w:val="00906DB1"/>
    <w:rsid w:val="00916BF7"/>
    <w:rsid w:val="0092123D"/>
    <w:rsid w:val="00923861"/>
    <w:rsid w:val="00930862"/>
    <w:rsid w:val="00932E7D"/>
    <w:rsid w:val="0093311F"/>
    <w:rsid w:val="00942BC2"/>
    <w:rsid w:val="00946435"/>
    <w:rsid w:val="00952E14"/>
    <w:rsid w:val="00962275"/>
    <w:rsid w:val="009650A1"/>
    <w:rsid w:val="0096776B"/>
    <w:rsid w:val="00990F4D"/>
    <w:rsid w:val="00993130"/>
    <w:rsid w:val="00995B76"/>
    <w:rsid w:val="009B05D1"/>
    <w:rsid w:val="009B1FAA"/>
    <w:rsid w:val="009D0F56"/>
    <w:rsid w:val="009D6870"/>
    <w:rsid w:val="009D7640"/>
    <w:rsid w:val="009E531E"/>
    <w:rsid w:val="009E5468"/>
    <w:rsid w:val="009E6AD9"/>
    <w:rsid w:val="009F68A0"/>
    <w:rsid w:val="00A03923"/>
    <w:rsid w:val="00A06489"/>
    <w:rsid w:val="00A24256"/>
    <w:rsid w:val="00A4022D"/>
    <w:rsid w:val="00A4306F"/>
    <w:rsid w:val="00A4625F"/>
    <w:rsid w:val="00A67905"/>
    <w:rsid w:val="00A72288"/>
    <w:rsid w:val="00A72B38"/>
    <w:rsid w:val="00A82783"/>
    <w:rsid w:val="00A916BB"/>
    <w:rsid w:val="00A9760A"/>
    <w:rsid w:val="00AA00C4"/>
    <w:rsid w:val="00AA0F1E"/>
    <w:rsid w:val="00AA3C97"/>
    <w:rsid w:val="00AA6576"/>
    <w:rsid w:val="00AB7E54"/>
    <w:rsid w:val="00AC517D"/>
    <w:rsid w:val="00AD7D99"/>
    <w:rsid w:val="00AE5B52"/>
    <w:rsid w:val="00AF0A0F"/>
    <w:rsid w:val="00AF128C"/>
    <w:rsid w:val="00AF1522"/>
    <w:rsid w:val="00B0123B"/>
    <w:rsid w:val="00B04EBA"/>
    <w:rsid w:val="00B06DE6"/>
    <w:rsid w:val="00B32118"/>
    <w:rsid w:val="00B90F7D"/>
    <w:rsid w:val="00B918AD"/>
    <w:rsid w:val="00B94BA5"/>
    <w:rsid w:val="00BA7EA0"/>
    <w:rsid w:val="00BB4BDB"/>
    <w:rsid w:val="00BC122B"/>
    <w:rsid w:val="00BC2CF4"/>
    <w:rsid w:val="00BC481A"/>
    <w:rsid w:val="00BC6C62"/>
    <w:rsid w:val="00BC7CC9"/>
    <w:rsid w:val="00BE5520"/>
    <w:rsid w:val="00BF43CB"/>
    <w:rsid w:val="00C10B08"/>
    <w:rsid w:val="00C209B1"/>
    <w:rsid w:val="00C24B47"/>
    <w:rsid w:val="00C568C4"/>
    <w:rsid w:val="00C72B6A"/>
    <w:rsid w:val="00C84F6C"/>
    <w:rsid w:val="00C855C7"/>
    <w:rsid w:val="00C94827"/>
    <w:rsid w:val="00C966BD"/>
    <w:rsid w:val="00CA13D6"/>
    <w:rsid w:val="00CA7263"/>
    <w:rsid w:val="00CB4EAD"/>
    <w:rsid w:val="00CB4F39"/>
    <w:rsid w:val="00CC5D8C"/>
    <w:rsid w:val="00CD3B0C"/>
    <w:rsid w:val="00CD4737"/>
    <w:rsid w:val="00CE724B"/>
    <w:rsid w:val="00CF0C04"/>
    <w:rsid w:val="00CF23ED"/>
    <w:rsid w:val="00CF597F"/>
    <w:rsid w:val="00D00DE3"/>
    <w:rsid w:val="00D019D4"/>
    <w:rsid w:val="00D01CDA"/>
    <w:rsid w:val="00D04229"/>
    <w:rsid w:val="00D073AF"/>
    <w:rsid w:val="00D11AC0"/>
    <w:rsid w:val="00D11D13"/>
    <w:rsid w:val="00D17278"/>
    <w:rsid w:val="00D23ED9"/>
    <w:rsid w:val="00D2689D"/>
    <w:rsid w:val="00D413E0"/>
    <w:rsid w:val="00D52FBF"/>
    <w:rsid w:val="00D620D8"/>
    <w:rsid w:val="00D62DBF"/>
    <w:rsid w:val="00D64CFE"/>
    <w:rsid w:val="00D73A6C"/>
    <w:rsid w:val="00D73CD3"/>
    <w:rsid w:val="00D81A6D"/>
    <w:rsid w:val="00D94DC6"/>
    <w:rsid w:val="00D95C42"/>
    <w:rsid w:val="00DA2813"/>
    <w:rsid w:val="00DB44C0"/>
    <w:rsid w:val="00DB7231"/>
    <w:rsid w:val="00DD313B"/>
    <w:rsid w:val="00DE066D"/>
    <w:rsid w:val="00DE2B05"/>
    <w:rsid w:val="00DE6236"/>
    <w:rsid w:val="00DF4148"/>
    <w:rsid w:val="00DF5199"/>
    <w:rsid w:val="00E04A3E"/>
    <w:rsid w:val="00E13576"/>
    <w:rsid w:val="00E141A7"/>
    <w:rsid w:val="00E147DE"/>
    <w:rsid w:val="00E45CA0"/>
    <w:rsid w:val="00E46546"/>
    <w:rsid w:val="00E62803"/>
    <w:rsid w:val="00E77833"/>
    <w:rsid w:val="00E95325"/>
    <w:rsid w:val="00EA1FCD"/>
    <w:rsid w:val="00EA29B4"/>
    <w:rsid w:val="00EA7476"/>
    <w:rsid w:val="00EB5687"/>
    <w:rsid w:val="00EE18BD"/>
    <w:rsid w:val="00F04AD3"/>
    <w:rsid w:val="00F1756D"/>
    <w:rsid w:val="00F403DB"/>
    <w:rsid w:val="00F508D5"/>
    <w:rsid w:val="00F510F9"/>
    <w:rsid w:val="00F5260D"/>
    <w:rsid w:val="00F6267D"/>
    <w:rsid w:val="00F777F1"/>
    <w:rsid w:val="00F864FA"/>
    <w:rsid w:val="00F87ABE"/>
    <w:rsid w:val="00F901EE"/>
    <w:rsid w:val="00F95528"/>
    <w:rsid w:val="00FB27BA"/>
    <w:rsid w:val="00FE710D"/>
    <w:rsid w:val="00FF0568"/>
    <w:rsid w:val="00FF5B65"/>
    <w:rsid w:val="01355F3F"/>
    <w:rsid w:val="01441066"/>
    <w:rsid w:val="01D493AE"/>
    <w:rsid w:val="01DB4F2C"/>
    <w:rsid w:val="03044838"/>
    <w:rsid w:val="0367A2E7"/>
    <w:rsid w:val="0444D54B"/>
    <w:rsid w:val="05B7AA2D"/>
    <w:rsid w:val="068384E9"/>
    <w:rsid w:val="069C7D35"/>
    <w:rsid w:val="06AFC1AF"/>
    <w:rsid w:val="07028114"/>
    <w:rsid w:val="0702D7F2"/>
    <w:rsid w:val="081EB237"/>
    <w:rsid w:val="0917BDB8"/>
    <w:rsid w:val="09517443"/>
    <w:rsid w:val="0A275139"/>
    <w:rsid w:val="0A64580A"/>
    <w:rsid w:val="0A6F4B8A"/>
    <w:rsid w:val="0B8D2C69"/>
    <w:rsid w:val="0C453A6B"/>
    <w:rsid w:val="0CCC5949"/>
    <w:rsid w:val="0D11B3A9"/>
    <w:rsid w:val="0D320ADF"/>
    <w:rsid w:val="0D3D1C9F"/>
    <w:rsid w:val="0E4E006E"/>
    <w:rsid w:val="0E5D2A6D"/>
    <w:rsid w:val="0FB10EA4"/>
    <w:rsid w:val="0FDAF06E"/>
    <w:rsid w:val="1038C21F"/>
    <w:rsid w:val="105A8F59"/>
    <w:rsid w:val="1127DBB9"/>
    <w:rsid w:val="11CA617B"/>
    <w:rsid w:val="12F14DF0"/>
    <w:rsid w:val="138DD669"/>
    <w:rsid w:val="148DB6A1"/>
    <w:rsid w:val="14AA2C5A"/>
    <w:rsid w:val="14F34759"/>
    <w:rsid w:val="1573EC67"/>
    <w:rsid w:val="15897F37"/>
    <w:rsid w:val="1674563C"/>
    <w:rsid w:val="16B79069"/>
    <w:rsid w:val="172A159C"/>
    <w:rsid w:val="185A6FDC"/>
    <w:rsid w:val="1969ABC4"/>
    <w:rsid w:val="1A16C575"/>
    <w:rsid w:val="1BA44C22"/>
    <w:rsid w:val="1C5EA3A1"/>
    <w:rsid w:val="1C8D7A21"/>
    <w:rsid w:val="1CBD5AE8"/>
    <w:rsid w:val="1D7B9CA0"/>
    <w:rsid w:val="1E3977EC"/>
    <w:rsid w:val="1FADBB81"/>
    <w:rsid w:val="1FCB19CD"/>
    <w:rsid w:val="2010F60D"/>
    <w:rsid w:val="2074E434"/>
    <w:rsid w:val="20822534"/>
    <w:rsid w:val="20B41A39"/>
    <w:rsid w:val="217A05B9"/>
    <w:rsid w:val="2339F0AD"/>
    <w:rsid w:val="236AE316"/>
    <w:rsid w:val="239A7B5B"/>
    <w:rsid w:val="23C061C7"/>
    <w:rsid w:val="24034FC0"/>
    <w:rsid w:val="24A8C527"/>
    <w:rsid w:val="24ABCF59"/>
    <w:rsid w:val="24D50640"/>
    <w:rsid w:val="24F28E25"/>
    <w:rsid w:val="254CC5B9"/>
    <w:rsid w:val="2570E320"/>
    <w:rsid w:val="25A3E79F"/>
    <w:rsid w:val="26933EAB"/>
    <w:rsid w:val="27BFD589"/>
    <w:rsid w:val="27FA8D4F"/>
    <w:rsid w:val="28A5C402"/>
    <w:rsid w:val="2A4B7F34"/>
    <w:rsid w:val="2C4D63BF"/>
    <w:rsid w:val="2C726715"/>
    <w:rsid w:val="2EF49B32"/>
    <w:rsid w:val="2F445107"/>
    <w:rsid w:val="3041D6AA"/>
    <w:rsid w:val="3067A1A4"/>
    <w:rsid w:val="3069A18B"/>
    <w:rsid w:val="30C0FA77"/>
    <w:rsid w:val="30D701F9"/>
    <w:rsid w:val="30FEFBBF"/>
    <w:rsid w:val="318C3BDE"/>
    <w:rsid w:val="3247742E"/>
    <w:rsid w:val="330F31EF"/>
    <w:rsid w:val="33802B11"/>
    <w:rsid w:val="34D52FB8"/>
    <w:rsid w:val="350E6E1A"/>
    <w:rsid w:val="35761417"/>
    <w:rsid w:val="364D54D0"/>
    <w:rsid w:val="36ACEBBB"/>
    <w:rsid w:val="377E54E1"/>
    <w:rsid w:val="37B77E5D"/>
    <w:rsid w:val="37F885A2"/>
    <w:rsid w:val="3886AF23"/>
    <w:rsid w:val="38A00DAB"/>
    <w:rsid w:val="39DED4E2"/>
    <w:rsid w:val="3A347E0F"/>
    <w:rsid w:val="3A499202"/>
    <w:rsid w:val="3B120B41"/>
    <w:rsid w:val="3B311676"/>
    <w:rsid w:val="3BDBCAFF"/>
    <w:rsid w:val="3C6A0DF7"/>
    <w:rsid w:val="3CBAC1B1"/>
    <w:rsid w:val="3E173AFF"/>
    <w:rsid w:val="3E509A0F"/>
    <w:rsid w:val="3EDDACBA"/>
    <w:rsid w:val="3F383F95"/>
    <w:rsid w:val="3F550018"/>
    <w:rsid w:val="4020E96D"/>
    <w:rsid w:val="40572E4B"/>
    <w:rsid w:val="41AB72D7"/>
    <w:rsid w:val="41DE9DD3"/>
    <w:rsid w:val="43DFDA25"/>
    <w:rsid w:val="44036670"/>
    <w:rsid w:val="4484D382"/>
    <w:rsid w:val="4579BEA6"/>
    <w:rsid w:val="47575D42"/>
    <w:rsid w:val="479E4276"/>
    <w:rsid w:val="48002B33"/>
    <w:rsid w:val="4895DD67"/>
    <w:rsid w:val="48D539B6"/>
    <w:rsid w:val="48F019D5"/>
    <w:rsid w:val="493DB770"/>
    <w:rsid w:val="495BE1E3"/>
    <w:rsid w:val="49BC39BB"/>
    <w:rsid w:val="49DFBBC9"/>
    <w:rsid w:val="4A31FFD1"/>
    <w:rsid w:val="4AF19355"/>
    <w:rsid w:val="4C1F5543"/>
    <w:rsid w:val="4C9917B9"/>
    <w:rsid w:val="4C9FEDDF"/>
    <w:rsid w:val="4D8D7D1F"/>
    <w:rsid w:val="4DA16E05"/>
    <w:rsid w:val="4DAAEC92"/>
    <w:rsid w:val="4DFE0F23"/>
    <w:rsid w:val="4EDA8A9C"/>
    <w:rsid w:val="4EF48467"/>
    <w:rsid w:val="4F525BB2"/>
    <w:rsid w:val="4F7966A5"/>
    <w:rsid w:val="4FBCBD2E"/>
    <w:rsid w:val="4FE6E5EB"/>
    <w:rsid w:val="501DD410"/>
    <w:rsid w:val="5101D436"/>
    <w:rsid w:val="510DA6DF"/>
    <w:rsid w:val="53036AC8"/>
    <w:rsid w:val="548456BC"/>
    <w:rsid w:val="56217784"/>
    <w:rsid w:val="56C501CB"/>
    <w:rsid w:val="57A9F42E"/>
    <w:rsid w:val="57AC1B17"/>
    <w:rsid w:val="57F7C6FA"/>
    <w:rsid w:val="582064F9"/>
    <w:rsid w:val="5B557CDC"/>
    <w:rsid w:val="5B6F2465"/>
    <w:rsid w:val="5BE4179C"/>
    <w:rsid w:val="5C961685"/>
    <w:rsid w:val="5D5C95EA"/>
    <w:rsid w:val="5E476895"/>
    <w:rsid w:val="5E6BB43A"/>
    <w:rsid w:val="5E7A8BE4"/>
    <w:rsid w:val="5EC2472A"/>
    <w:rsid w:val="5F629A84"/>
    <w:rsid w:val="5FCC4CFC"/>
    <w:rsid w:val="5FD417C9"/>
    <w:rsid w:val="606D3CD6"/>
    <w:rsid w:val="608E0686"/>
    <w:rsid w:val="612B1BED"/>
    <w:rsid w:val="61C35E22"/>
    <w:rsid w:val="622EDFEA"/>
    <w:rsid w:val="63204491"/>
    <w:rsid w:val="6341A2EC"/>
    <w:rsid w:val="63B4BB9A"/>
    <w:rsid w:val="644471B2"/>
    <w:rsid w:val="64BA098E"/>
    <w:rsid w:val="64D715E6"/>
    <w:rsid w:val="65305A5F"/>
    <w:rsid w:val="657F3B78"/>
    <w:rsid w:val="65C77498"/>
    <w:rsid w:val="65CCBBF8"/>
    <w:rsid w:val="6662C6CA"/>
    <w:rsid w:val="675E51E3"/>
    <w:rsid w:val="6881C253"/>
    <w:rsid w:val="68905B1D"/>
    <w:rsid w:val="68E33CF4"/>
    <w:rsid w:val="69230DC1"/>
    <w:rsid w:val="6A5963BD"/>
    <w:rsid w:val="6AE592C5"/>
    <w:rsid w:val="6B89D605"/>
    <w:rsid w:val="6C8C867C"/>
    <w:rsid w:val="6DFA1F71"/>
    <w:rsid w:val="70E72FB1"/>
    <w:rsid w:val="712B7BCD"/>
    <w:rsid w:val="71BD5F67"/>
    <w:rsid w:val="72362742"/>
    <w:rsid w:val="72733600"/>
    <w:rsid w:val="73266091"/>
    <w:rsid w:val="738E02F2"/>
    <w:rsid w:val="73DDD4F1"/>
    <w:rsid w:val="740B914E"/>
    <w:rsid w:val="741D6D99"/>
    <w:rsid w:val="755A0821"/>
    <w:rsid w:val="759048FE"/>
    <w:rsid w:val="75C1C2E7"/>
    <w:rsid w:val="75D0D8A4"/>
    <w:rsid w:val="762F6B67"/>
    <w:rsid w:val="775A2F7A"/>
    <w:rsid w:val="77666D0F"/>
    <w:rsid w:val="77967225"/>
    <w:rsid w:val="7940C1AC"/>
    <w:rsid w:val="79E53237"/>
    <w:rsid w:val="79FCC40B"/>
    <w:rsid w:val="7B1B0398"/>
    <w:rsid w:val="7B2C52AD"/>
    <w:rsid w:val="7B7BB449"/>
    <w:rsid w:val="7C12CF45"/>
    <w:rsid w:val="7CC17DC6"/>
    <w:rsid w:val="7D033889"/>
    <w:rsid w:val="7E44F454"/>
    <w:rsid w:val="7E69CCB9"/>
    <w:rsid w:val="7F3AD19D"/>
    <w:rsid w:val="7FB38D4B"/>
  </w:rsids>
  <m:mathPr>
    <m:mathFont m:val="Cambria Math"/>
    <m:brkBin m:val="before"/>
    <m:brkBinSub m:val="--"/>
    <m:smallFrac m:val="0"/>
    <m:dispDef/>
    <m:lMargin m:val="0"/>
    <m:rMargin m:val="0"/>
    <m:defJc m:val="centerGroup"/>
    <m:wrapIndent m:val="1440"/>
    <m:intLim m:val="subSup"/>
    <m:naryLim m:val="undOvr"/>
  </m:mathPr>
  <w:themeFontLang w:val="pt-BR"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B012F22"/>
  <w15:chartTrackingRefBased/>
  <w15:docId w15:val="{8829D13F-0DD7-4C80-883C-C3910DA7E1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pt-B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14FC4"/>
    <w:pPr>
      <w:widowControl w:val="0"/>
      <w:autoSpaceDE w:val="0"/>
      <w:autoSpaceDN w:val="0"/>
      <w:spacing w:before="240" w:after="240" w:line="240" w:lineRule="auto"/>
      <w:jc w:val="both"/>
    </w:pPr>
    <w:rPr>
      <w:rFonts w:ascii="Verdana" w:eastAsia="Verdana" w:hAnsi="Verdana" w:cs="Verdana"/>
      <w:kern w:val="0"/>
      <w:sz w:val="24"/>
      <w:lang w:val="pt-PT"/>
      <w14:ligatures w14:val="none"/>
    </w:rPr>
  </w:style>
  <w:style w:type="paragraph" w:styleId="Ttulo1">
    <w:name w:val="heading 1"/>
    <w:basedOn w:val="Normal"/>
    <w:next w:val="Normal"/>
    <w:link w:val="Ttulo1Char"/>
    <w:uiPriority w:val="9"/>
    <w:qFormat/>
    <w:rsid w:val="00014FC4"/>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har"/>
    <w:uiPriority w:val="9"/>
    <w:unhideWhenUsed/>
    <w:qFormat/>
    <w:rsid w:val="00014FC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har"/>
    <w:uiPriority w:val="9"/>
    <w:semiHidden/>
    <w:unhideWhenUsed/>
    <w:qFormat/>
    <w:rsid w:val="00014FC4"/>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har"/>
    <w:uiPriority w:val="9"/>
    <w:semiHidden/>
    <w:unhideWhenUsed/>
    <w:qFormat/>
    <w:rsid w:val="00014FC4"/>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har"/>
    <w:uiPriority w:val="9"/>
    <w:semiHidden/>
    <w:unhideWhenUsed/>
    <w:qFormat/>
    <w:rsid w:val="00014FC4"/>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har"/>
    <w:uiPriority w:val="9"/>
    <w:semiHidden/>
    <w:unhideWhenUsed/>
    <w:qFormat/>
    <w:rsid w:val="00014FC4"/>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har"/>
    <w:uiPriority w:val="9"/>
    <w:semiHidden/>
    <w:unhideWhenUsed/>
    <w:qFormat/>
    <w:rsid w:val="00014FC4"/>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har"/>
    <w:uiPriority w:val="9"/>
    <w:semiHidden/>
    <w:unhideWhenUsed/>
    <w:qFormat/>
    <w:rsid w:val="00014FC4"/>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har"/>
    <w:uiPriority w:val="9"/>
    <w:semiHidden/>
    <w:unhideWhenUsed/>
    <w:qFormat/>
    <w:rsid w:val="00014FC4"/>
    <w:pPr>
      <w:keepNext/>
      <w:keepLines/>
      <w:spacing w:after="0"/>
      <w:outlineLvl w:val="8"/>
    </w:pPr>
    <w:rPr>
      <w:rFonts w:eastAsiaTheme="majorEastAsia" w:cstheme="majorBidi"/>
      <w:color w:val="272727" w:themeColor="text1" w:themeTint="D8"/>
    </w:rPr>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014FC4"/>
    <w:rPr>
      <w:rFonts w:asciiTheme="majorHAnsi" w:eastAsiaTheme="majorEastAsia" w:hAnsiTheme="majorHAnsi" w:cstheme="majorBidi"/>
      <w:color w:val="0F4761" w:themeColor="accent1" w:themeShade="BF"/>
      <w:sz w:val="40"/>
      <w:szCs w:val="40"/>
    </w:rPr>
  </w:style>
  <w:style w:type="character" w:customStyle="1" w:styleId="Ttulo2Char">
    <w:name w:val="Título 2 Char"/>
    <w:basedOn w:val="Fontepargpadro"/>
    <w:link w:val="Ttulo2"/>
    <w:uiPriority w:val="9"/>
    <w:rsid w:val="00014FC4"/>
    <w:rPr>
      <w:rFonts w:asciiTheme="majorHAnsi" w:eastAsiaTheme="majorEastAsia" w:hAnsiTheme="majorHAnsi" w:cstheme="majorBidi"/>
      <w:color w:val="0F4761" w:themeColor="accent1" w:themeShade="BF"/>
      <w:sz w:val="32"/>
      <w:szCs w:val="32"/>
    </w:rPr>
  </w:style>
  <w:style w:type="character" w:customStyle="1" w:styleId="Ttulo3Char">
    <w:name w:val="Título 3 Char"/>
    <w:basedOn w:val="Fontepargpadro"/>
    <w:link w:val="Ttulo3"/>
    <w:uiPriority w:val="9"/>
    <w:semiHidden/>
    <w:rsid w:val="00014FC4"/>
    <w:rPr>
      <w:rFonts w:eastAsiaTheme="majorEastAsia" w:cstheme="majorBidi"/>
      <w:color w:val="0F4761" w:themeColor="accent1" w:themeShade="BF"/>
      <w:sz w:val="28"/>
      <w:szCs w:val="28"/>
    </w:rPr>
  </w:style>
  <w:style w:type="character" w:customStyle="1" w:styleId="Ttulo4Char">
    <w:name w:val="Título 4 Char"/>
    <w:basedOn w:val="Fontepargpadro"/>
    <w:link w:val="Ttulo4"/>
    <w:uiPriority w:val="9"/>
    <w:semiHidden/>
    <w:rsid w:val="00014FC4"/>
    <w:rPr>
      <w:rFonts w:eastAsiaTheme="majorEastAsia" w:cstheme="majorBidi"/>
      <w:i/>
      <w:iCs/>
      <w:color w:val="0F4761" w:themeColor="accent1" w:themeShade="BF"/>
    </w:rPr>
  </w:style>
  <w:style w:type="character" w:customStyle="1" w:styleId="Ttulo5Char">
    <w:name w:val="Título 5 Char"/>
    <w:basedOn w:val="Fontepargpadro"/>
    <w:link w:val="Ttulo5"/>
    <w:uiPriority w:val="9"/>
    <w:semiHidden/>
    <w:rsid w:val="00014FC4"/>
    <w:rPr>
      <w:rFonts w:eastAsiaTheme="majorEastAsia" w:cstheme="majorBidi"/>
      <w:color w:val="0F4761" w:themeColor="accent1" w:themeShade="BF"/>
    </w:rPr>
  </w:style>
  <w:style w:type="character" w:customStyle="1" w:styleId="Ttulo6Char">
    <w:name w:val="Título 6 Char"/>
    <w:basedOn w:val="Fontepargpadro"/>
    <w:link w:val="Ttulo6"/>
    <w:uiPriority w:val="9"/>
    <w:semiHidden/>
    <w:rsid w:val="00014FC4"/>
    <w:rPr>
      <w:rFonts w:eastAsiaTheme="majorEastAsia" w:cstheme="majorBidi"/>
      <w:i/>
      <w:iCs/>
      <w:color w:val="595959" w:themeColor="text1" w:themeTint="A6"/>
    </w:rPr>
  </w:style>
  <w:style w:type="character" w:customStyle="1" w:styleId="Ttulo7Char">
    <w:name w:val="Título 7 Char"/>
    <w:basedOn w:val="Fontepargpadro"/>
    <w:link w:val="Ttulo7"/>
    <w:uiPriority w:val="9"/>
    <w:semiHidden/>
    <w:rsid w:val="00014FC4"/>
    <w:rPr>
      <w:rFonts w:eastAsiaTheme="majorEastAsia" w:cstheme="majorBidi"/>
      <w:color w:val="595959" w:themeColor="text1" w:themeTint="A6"/>
    </w:rPr>
  </w:style>
  <w:style w:type="character" w:customStyle="1" w:styleId="Ttulo8Char">
    <w:name w:val="Título 8 Char"/>
    <w:basedOn w:val="Fontepargpadro"/>
    <w:link w:val="Ttulo8"/>
    <w:uiPriority w:val="9"/>
    <w:semiHidden/>
    <w:rsid w:val="00014FC4"/>
    <w:rPr>
      <w:rFonts w:eastAsiaTheme="majorEastAsia" w:cstheme="majorBidi"/>
      <w:i/>
      <w:iCs/>
      <w:color w:val="272727" w:themeColor="text1" w:themeTint="D8"/>
    </w:rPr>
  </w:style>
  <w:style w:type="character" w:customStyle="1" w:styleId="Ttulo9Char">
    <w:name w:val="Título 9 Char"/>
    <w:basedOn w:val="Fontepargpadro"/>
    <w:link w:val="Ttulo9"/>
    <w:uiPriority w:val="9"/>
    <w:semiHidden/>
    <w:rsid w:val="00014FC4"/>
    <w:rPr>
      <w:rFonts w:eastAsiaTheme="majorEastAsia" w:cstheme="majorBidi"/>
      <w:color w:val="272727" w:themeColor="text1" w:themeTint="D8"/>
    </w:rPr>
  </w:style>
  <w:style w:type="paragraph" w:styleId="Ttulo">
    <w:name w:val="Title"/>
    <w:basedOn w:val="Normal"/>
    <w:next w:val="Normal"/>
    <w:link w:val="TtuloChar"/>
    <w:uiPriority w:val="10"/>
    <w:qFormat/>
    <w:rsid w:val="00014FC4"/>
    <w:pPr>
      <w:spacing w:after="80"/>
      <w:contextualSpacing/>
    </w:pPr>
    <w:rPr>
      <w:rFonts w:asciiTheme="majorHAnsi" w:eastAsiaTheme="majorEastAsia" w:hAnsiTheme="majorHAnsi" w:cstheme="majorBidi"/>
      <w:spacing w:val="-10"/>
      <w:kern w:val="28"/>
      <w:sz w:val="56"/>
      <w:szCs w:val="56"/>
    </w:rPr>
  </w:style>
  <w:style w:type="character" w:customStyle="1" w:styleId="TtuloChar">
    <w:name w:val="Título Char"/>
    <w:basedOn w:val="Fontepargpadro"/>
    <w:link w:val="Ttulo"/>
    <w:uiPriority w:val="10"/>
    <w:rsid w:val="00014FC4"/>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har"/>
    <w:uiPriority w:val="11"/>
    <w:qFormat/>
    <w:rsid w:val="00014FC4"/>
    <w:pPr>
      <w:numPr>
        <w:ilvl w:val="1"/>
      </w:numPr>
    </w:pPr>
    <w:rPr>
      <w:rFonts w:eastAsiaTheme="majorEastAsia" w:cstheme="majorBidi"/>
      <w:color w:val="595959" w:themeColor="text1" w:themeTint="A6"/>
      <w:spacing w:val="15"/>
      <w:sz w:val="28"/>
      <w:szCs w:val="28"/>
    </w:rPr>
  </w:style>
  <w:style w:type="character" w:customStyle="1" w:styleId="SubttuloChar">
    <w:name w:val="Subtítulo Char"/>
    <w:basedOn w:val="Fontepargpadro"/>
    <w:link w:val="Subttulo"/>
    <w:uiPriority w:val="11"/>
    <w:rsid w:val="00014FC4"/>
    <w:rPr>
      <w:rFonts w:eastAsiaTheme="majorEastAsia" w:cstheme="majorBidi"/>
      <w:color w:val="595959" w:themeColor="text1" w:themeTint="A6"/>
      <w:spacing w:val="15"/>
      <w:sz w:val="28"/>
      <w:szCs w:val="28"/>
    </w:rPr>
  </w:style>
  <w:style w:type="paragraph" w:styleId="Citao">
    <w:name w:val="Quote"/>
    <w:basedOn w:val="Normal"/>
    <w:next w:val="Normal"/>
    <w:link w:val="CitaoChar"/>
    <w:uiPriority w:val="29"/>
    <w:qFormat/>
    <w:rsid w:val="00014FC4"/>
    <w:pPr>
      <w:spacing w:before="160"/>
      <w:jc w:val="center"/>
    </w:pPr>
    <w:rPr>
      <w:i/>
      <w:iCs/>
      <w:color w:val="404040" w:themeColor="text1" w:themeTint="BF"/>
    </w:rPr>
  </w:style>
  <w:style w:type="character" w:customStyle="1" w:styleId="CitaoChar">
    <w:name w:val="Citação Char"/>
    <w:basedOn w:val="Fontepargpadro"/>
    <w:link w:val="Citao"/>
    <w:uiPriority w:val="29"/>
    <w:rsid w:val="00014FC4"/>
    <w:rPr>
      <w:i/>
      <w:iCs/>
      <w:color w:val="404040" w:themeColor="text1" w:themeTint="BF"/>
    </w:rPr>
  </w:style>
  <w:style w:type="paragraph" w:styleId="PargrafodaLista">
    <w:name w:val="List Paragraph"/>
    <w:aliases w:val="Segundo,List I Paragraph"/>
    <w:basedOn w:val="Normal"/>
    <w:link w:val="PargrafodaListaChar"/>
    <w:uiPriority w:val="34"/>
    <w:qFormat/>
    <w:rsid w:val="00014FC4"/>
    <w:pPr>
      <w:ind w:left="720"/>
      <w:contextualSpacing/>
    </w:pPr>
  </w:style>
  <w:style w:type="character" w:styleId="nfaseIntensa">
    <w:name w:val="Intense Emphasis"/>
    <w:basedOn w:val="Fontepargpadro"/>
    <w:uiPriority w:val="21"/>
    <w:qFormat/>
    <w:rsid w:val="00014FC4"/>
    <w:rPr>
      <w:i/>
      <w:iCs/>
      <w:color w:val="0F4761" w:themeColor="accent1" w:themeShade="BF"/>
    </w:rPr>
  </w:style>
  <w:style w:type="paragraph" w:styleId="CitaoIntensa">
    <w:name w:val="Intense Quote"/>
    <w:basedOn w:val="Normal"/>
    <w:next w:val="Normal"/>
    <w:link w:val="CitaoIntensaChar"/>
    <w:uiPriority w:val="30"/>
    <w:qFormat/>
    <w:rsid w:val="00014FC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oIntensaChar">
    <w:name w:val="Citação Intensa Char"/>
    <w:basedOn w:val="Fontepargpadro"/>
    <w:link w:val="CitaoIntensa"/>
    <w:uiPriority w:val="30"/>
    <w:rsid w:val="00014FC4"/>
    <w:rPr>
      <w:i/>
      <w:iCs/>
      <w:color w:val="0F4761" w:themeColor="accent1" w:themeShade="BF"/>
    </w:rPr>
  </w:style>
  <w:style w:type="character" w:styleId="RefernciaIntensa">
    <w:name w:val="Intense Reference"/>
    <w:basedOn w:val="Fontepargpadro"/>
    <w:uiPriority w:val="32"/>
    <w:qFormat/>
    <w:rsid w:val="00014FC4"/>
    <w:rPr>
      <w:b/>
      <w:bCs/>
      <w:smallCaps/>
      <w:color w:val="0F4761" w:themeColor="accent1" w:themeShade="BF"/>
      <w:spacing w:val="5"/>
    </w:rPr>
  </w:style>
  <w:style w:type="paragraph" w:styleId="Cabealho">
    <w:name w:val="header"/>
    <w:basedOn w:val="Normal"/>
    <w:link w:val="CabealhoChar"/>
    <w:uiPriority w:val="99"/>
    <w:unhideWhenUsed/>
    <w:rsid w:val="00014FC4"/>
    <w:pPr>
      <w:tabs>
        <w:tab w:val="center" w:pos="4252"/>
        <w:tab w:val="right" w:pos="8504"/>
      </w:tabs>
      <w:spacing w:after="0"/>
    </w:pPr>
  </w:style>
  <w:style w:type="character" w:customStyle="1" w:styleId="CabealhoChar">
    <w:name w:val="Cabeçalho Char"/>
    <w:basedOn w:val="Fontepargpadro"/>
    <w:link w:val="Cabealho"/>
    <w:uiPriority w:val="99"/>
    <w:rsid w:val="00014FC4"/>
    <w:rPr>
      <w:rFonts w:ascii="Verdana" w:eastAsia="Verdana" w:hAnsi="Verdana" w:cs="Verdana"/>
      <w:kern w:val="0"/>
      <w:sz w:val="24"/>
      <w:lang w:val="pt-PT"/>
      <w14:ligatures w14:val="none"/>
    </w:rPr>
  </w:style>
  <w:style w:type="character" w:styleId="Hyperlink">
    <w:name w:val="Hyperlink"/>
    <w:basedOn w:val="Fontepargpadro"/>
    <w:uiPriority w:val="99"/>
    <w:unhideWhenUsed/>
    <w:rsid w:val="00014FC4"/>
    <w:rPr>
      <w:color w:val="467886" w:themeColor="hyperlink"/>
      <w:u w:val="single"/>
    </w:rPr>
  </w:style>
  <w:style w:type="paragraph" w:styleId="NormalWeb">
    <w:name w:val="Normal (Web)"/>
    <w:basedOn w:val="Normal"/>
    <w:uiPriority w:val="99"/>
    <w:semiHidden/>
    <w:unhideWhenUsed/>
    <w:rsid w:val="00014FC4"/>
    <w:pPr>
      <w:widowControl/>
      <w:autoSpaceDE/>
      <w:autoSpaceDN/>
      <w:spacing w:before="100" w:beforeAutospacing="1" w:after="100" w:afterAutospacing="1"/>
      <w:jc w:val="left"/>
    </w:pPr>
    <w:rPr>
      <w:rFonts w:ascii="Times New Roman" w:eastAsia="Times New Roman" w:hAnsi="Times New Roman" w:cs="Times New Roman"/>
      <w:szCs w:val="24"/>
      <w:lang w:val="pt-BR" w:eastAsia="pt-BR"/>
    </w:rPr>
  </w:style>
  <w:style w:type="paragraph" w:styleId="Corpodetexto">
    <w:name w:val="Body Text"/>
    <w:basedOn w:val="Normal"/>
    <w:link w:val="CorpodetextoChar"/>
    <w:uiPriority w:val="1"/>
    <w:unhideWhenUsed/>
    <w:qFormat/>
    <w:rsid w:val="00014FC4"/>
    <w:pPr>
      <w:spacing w:before="0" w:after="0"/>
      <w:jc w:val="left"/>
    </w:pPr>
    <w:rPr>
      <w:sz w:val="22"/>
    </w:rPr>
  </w:style>
  <w:style w:type="character" w:customStyle="1" w:styleId="CorpodetextoChar">
    <w:name w:val="Corpo de texto Char"/>
    <w:basedOn w:val="Fontepargpadro"/>
    <w:link w:val="Corpodetexto"/>
    <w:uiPriority w:val="1"/>
    <w:rsid w:val="00014FC4"/>
    <w:rPr>
      <w:rFonts w:ascii="Verdana" w:eastAsia="Verdana" w:hAnsi="Verdana" w:cs="Verdana"/>
      <w:kern w:val="0"/>
      <w:lang w:val="pt-PT"/>
      <w14:ligatures w14:val="none"/>
    </w:rPr>
  </w:style>
  <w:style w:type="character" w:customStyle="1" w:styleId="PargrafodaListaChar">
    <w:name w:val="Parágrafo da Lista Char"/>
    <w:aliases w:val="Segundo Char,List I Paragraph Char"/>
    <w:link w:val="PargrafodaLista"/>
    <w:uiPriority w:val="34"/>
    <w:locked/>
    <w:rsid w:val="00014FC4"/>
  </w:style>
  <w:style w:type="paragraph" w:customStyle="1" w:styleId="NormalWebCalibri">
    <w:name w:val="Normal (Web) + Calibri"/>
    <w:aliases w:val="Justificado,Antes:  Automático,Depois de:  Automáti..."/>
    <w:basedOn w:val="NormalWeb"/>
    <w:uiPriority w:val="99"/>
    <w:rsid w:val="00014FC4"/>
    <w:pPr>
      <w:numPr>
        <w:ilvl w:val="1"/>
        <w:numId w:val="1"/>
      </w:numPr>
      <w:spacing w:before="240" w:beforeAutospacing="0" w:after="0" w:afterAutospacing="0"/>
      <w:jc w:val="both"/>
    </w:pPr>
    <w:rPr>
      <w:rFonts w:ascii="Calibri" w:hAnsi="Calibri" w:cs="Arial"/>
      <w:bCs/>
    </w:rPr>
  </w:style>
  <w:style w:type="paragraph" w:customStyle="1" w:styleId="Default">
    <w:name w:val="Default"/>
    <w:uiPriority w:val="99"/>
    <w:rsid w:val="00014FC4"/>
    <w:pPr>
      <w:autoSpaceDE w:val="0"/>
      <w:autoSpaceDN w:val="0"/>
      <w:adjustRightInd w:val="0"/>
      <w:spacing w:after="0" w:line="240" w:lineRule="auto"/>
    </w:pPr>
    <w:rPr>
      <w:rFonts w:ascii="Arial" w:eastAsia="Times New Roman" w:hAnsi="Arial" w:cs="Arial"/>
      <w:color w:val="000000"/>
      <w:kern w:val="0"/>
      <w:sz w:val="24"/>
      <w:szCs w:val="24"/>
      <w:lang w:eastAsia="pt-BR"/>
      <w14:ligatures w14:val="none"/>
    </w:rPr>
  </w:style>
  <w:style w:type="character" w:customStyle="1" w:styleId="style5">
    <w:name w:val="style5"/>
    <w:rsid w:val="00014FC4"/>
    <w:rPr>
      <w:rFonts w:ascii="Times New Roman" w:hAnsi="Times New Roman" w:cs="Times New Roman" w:hint="default"/>
    </w:rPr>
  </w:style>
  <w:style w:type="paragraph" w:styleId="Rodap">
    <w:name w:val="footer"/>
    <w:basedOn w:val="Normal"/>
    <w:link w:val="RodapChar"/>
    <w:uiPriority w:val="99"/>
    <w:unhideWhenUsed/>
    <w:rsid w:val="00014FC4"/>
    <w:pPr>
      <w:tabs>
        <w:tab w:val="center" w:pos="4252"/>
        <w:tab w:val="right" w:pos="8504"/>
      </w:tabs>
      <w:spacing w:before="0" w:after="0"/>
    </w:pPr>
  </w:style>
  <w:style w:type="character" w:customStyle="1" w:styleId="RodapChar">
    <w:name w:val="Rodapé Char"/>
    <w:basedOn w:val="Fontepargpadro"/>
    <w:link w:val="Rodap"/>
    <w:uiPriority w:val="99"/>
    <w:rsid w:val="00014FC4"/>
    <w:rPr>
      <w:rFonts w:ascii="Verdana" w:eastAsia="Verdana" w:hAnsi="Verdana" w:cs="Verdana"/>
      <w:kern w:val="0"/>
      <w:sz w:val="24"/>
      <w:lang w:val="pt-PT"/>
      <w14:ligatures w14:val="none"/>
    </w:rPr>
  </w:style>
  <w:style w:type="character" w:styleId="Refdecomentrio">
    <w:name w:val="annotation reference"/>
    <w:basedOn w:val="Fontepargpadro"/>
    <w:uiPriority w:val="99"/>
    <w:semiHidden/>
    <w:unhideWhenUsed/>
    <w:rsid w:val="00014FC4"/>
    <w:rPr>
      <w:sz w:val="16"/>
      <w:szCs w:val="16"/>
    </w:rPr>
  </w:style>
  <w:style w:type="paragraph" w:styleId="Textodecomentrio">
    <w:name w:val="annotation text"/>
    <w:basedOn w:val="Normal"/>
    <w:link w:val="TextodecomentrioChar"/>
    <w:uiPriority w:val="99"/>
    <w:unhideWhenUsed/>
    <w:rsid w:val="00014FC4"/>
    <w:rPr>
      <w:sz w:val="20"/>
      <w:szCs w:val="20"/>
    </w:rPr>
  </w:style>
  <w:style w:type="character" w:customStyle="1" w:styleId="TextodecomentrioChar">
    <w:name w:val="Texto de comentário Char"/>
    <w:basedOn w:val="Fontepargpadro"/>
    <w:link w:val="Textodecomentrio"/>
    <w:uiPriority w:val="99"/>
    <w:rsid w:val="00014FC4"/>
    <w:rPr>
      <w:rFonts w:ascii="Verdana" w:eastAsia="Verdana" w:hAnsi="Verdana" w:cs="Verdana"/>
      <w:kern w:val="0"/>
      <w:sz w:val="20"/>
      <w:szCs w:val="20"/>
      <w:lang w:val="pt-PT"/>
      <w14:ligatures w14:val="none"/>
    </w:rPr>
  </w:style>
  <w:style w:type="paragraph" w:styleId="Assuntodocomentrio">
    <w:name w:val="annotation subject"/>
    <w:basedOn w:val="Textodecomentrio"/>
    <w:next w:val="Textodecomentrio"/>
    <w:link w:val="AssuntodocomentrioChar"/>
    <w:uiPriority w:val="99"/>
    <w:semiHidden/>
    <w:unhideWhenUsed/>
    <w:rsid w:val="00014FC4"/>
    <w:rPr>
      <w:b/>
      <w:bCs/>
    </w:rPr>
  </w:style>
  <w:style w:type="character" w:customStyle="1" w:styleId="AssuntodocomentrioChar">
    <w:name w:val="Assunto do comentário Char"/>
    <w:basedOn w:val="TextodecomentrioChar"/>
    <w:link w:val="Assuntodocomentrio"/>
    <w:uiPriority w:val="99"/>
    <w:semiHidden/>
    <w:rsid w:val="00014FC4"/>
    <w:rPr>
      <w:rFonts w:ascii="Verdana" w:eastAsia="Verdana" w:hAnsi="Verdana" w:cs="Verdana"/>
      <w:b/>
      <w:bCs/>
      <w:kern w:val="0"/>
      <w:sz w:val="20"/>
      <w:szCs w:val="20"/>
      <w:lang w:val="pt-PT"/>
      <w14:ligatures w14:val="none"/>
    </w:rPr>
  </w:style>
  <w:style w:type="character" w:styleId="Forte">
    <w:name w:val="Strong"/>
    <w:basedOn w:val="Fontepargpadro"/>
    <w:uiPriority w:val="22"/>
    <w:qFormat/>
    <w:rsid w:val="00784594"/>
    <w:rPr>
      <w:b/>
      <w:bCs/>
    </w:rPr>
  </w:style>
  <w:style w:type="character" w:customStyle="1" w:styleId="MenoPendente1">
    <w:name w:val="Menção Pendente1"/>
    <w:basedOn w:val="Fontepargpadro"/>
    <w:uiPriority w:val="99"/>
    <w:semiHidden/>
    <w:unhideWhenUsed/>
    <w:rsid w:val="00DE2B05"/>
    <w:rPr>
      <w:color w:val="605E5C"/>
      <w:shd w:val="clear" w:color="auto" w:fill="E1DFDD"/>
    </w:rPr>
  </w:style>
  <w:style w:type="paragraph" w:customStyle="1" w:styleId="normalFetesp">
    <w:name w:val="normalFetesp"/>
    <w:basedOn w:val="Normal"/>
    <w:link w:val="normalFetespChar"/>
    <w:qFormat/>
    <w:rsid w:val="001F0B9C"/>
    <w:pPr>
      <w:widowControl/>
      <w:autoSpaceDE/>
      <w:autoSpaceDN/>
      <w:spacing w:before="0" w:after="0" w:line="360" w:lineRule="auto"/>
    </w:pPr>
    <w:rPr>
      <w:rFonts w:eastAsiaTheme="minorHAnsi" w:cs="Arial"/>
      <w:bCs/>
      <w:kern w:val="2"/>
      <w:sz w:val="20"/>
      <w:szCs w:val="24"/>
      <w:lang w:val="pt-BR"/>
      <w14:ligatures w14:val="standardContextual"/>
    </w:rPr>
  </w:style>
  <w:style w:type="character" w:customStyle="1" w:styleId="normalFetespChar">
    <w:name w:val="normalFetesp Char"/>
    <w:basedOn w:val="Fontepargpadro"/>
    <w:link w:val="normalFetesp"/>
    <w:rsid w:val="001F0B9C"/>
    <w:rPr>
      <w:rFonts w:ascii="Verdana" w:hAnsi="Verdana" w:cs="Arial"/>
      <w:bCs/>
      <w:sz w:val="20"/>
      <w:szCs w:val="24"/>
    </w:rPr>
  </w:style>
  <w:style w:type="character" w:customStyle="1" w:styleId="relative">
    <w:name w:val="relative"/>
    <w:basedOn w:val="Fontepargpadro"/>
    <w:rsid w:val="00265C77"/>
  </w:style>
  <w:style w:type="character" w:styleId="nfase">
    <w:name w:val="Emphasis"/>
    <w:basedOn w:val="Fontepargpadro"/>
    <w:uiPriority w:val="20"/>
    <w:qFormat/>
    <w:rsid w:val="00265C77"/>
    <w:rPr>
      <w:i/>
      <w:iCs/>
    </w:rPr>
  </w:style>
  <w:style w:type="paragraph" w:styleId="Reviso">
    <w:name w:val="Revision"/>
    <w:hidden/>
    <w:uiPriority w:val="99"/>
    <w:semiHidden/>
    <w:rsid w:val="00576FCE"/>
    <w:pPr>
      <w:spacing w:after="0" w:line="240" w:lineRule="auto"/>
    </w:pPr>
    <w:rPr>
      <w:rFonts w:ascii="Verdana" w:eastAsia="Verdana" w:hAnsi="Verdana" w:cs="Verdana"/>
      <w:kern w:val="0"/>
      <w:sz w:val="24"/>
      <w:lang w:val="pt-PT"/>
      <w14:ligatures w14:val="none"/>
    </w:rPr>
  </w:style>
  <w:style w:type="paragraph" w:customStyle="1" w:styleId="pf0">
    <w:name w:val="pf0"/>
    <w:basedOn w:val="Normal"/>
    <w:rsid w:val="00576FCE"/>
    <w:pPr>
      <w:widowControl/>
      <w:autoSpaceDE/>
      <w:autoSpaceDN/>
      <w:spacing w:before="100" w:beforeAutospacing="1" w:after="100" w:afterAutospacing="1"/>
      <w:jc w:val="left"/>
    </w:pPr>
    <w:rPr>
      <w:rFonts w:ascii="Times New Roman" w:eastAsia="Times New Roman" w:hAnsi="Times New Roman" w:cs="Times New Roman"/>
      <w:szCs w:val="24"/>
      <w:lang w:val="pt-BR" w:eastAsia="pt-BR"/>
    </w:rPr>
  </w:style>
  <w:style w:type="character" w:customStyle="1" w:styleId="cf01">
    <w:name w:val="cf01"/>
    <w:basedOn w:val="Fontepargpadro"/>
    <w:rsid w:val="00576FCE"/>
    <w:rPr>
      <w:rFonts w:ascii="Segoe UI" w:hAnsi="Segoe UI" w:cs="Segoe UI" w:hint="default"/>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0859582">
      <w:bodyDiv w:val="1"/>
      <w:marLeft w:val="0"/>
      <w:marRight w:val="0"/>
      <w:marTop w:val="0"/>
      <w:marBottom w:val="0"/>
      <w:divBdr>
        <w:top w:val="none" w:sz="0" w:space="0" w:color="auto"/>
        <w:left w:val="none" w:sz="0" w:space="0" w:color="auto"/>
        <w:bottom w:val="none" w:sz="0" w:space="0" w:color="auto"/>
        <w:right w:val="none" w:sz="0" w:space="0" w:color="auto"/>
      </w:divBdr>
    </w:div>
    <w:div w:id="134030654">
      <w:bodyDiv w:val="1"/>
      <w:marLeft w:val="0"/>
      <w:marRight w:val="0"/>
      <w:marTop w:val="0"/>
      <w:marBottom w:val="0"/>
      <w:divBdr>
        <w:top w:val="none" w:sz="0" w:space="0" w:color="auto"/>
        <w:left w:val="none" w:sz="0" w:space="0" w:color="auto"/>
        <w:bottom w:val="none" w:sz="0" w:space="0" w:color="auto"/>
        <w:right w:val="none" w:sz="0" w:space="0" w:color="auto"/>
      </w:divBdr>
    </w:div>
    <w:div w:id="184831581">
      <w:bodyDiv w:val="1"/>
      <w:marLeft w:val="0"/>
      <w:marRight w:val="0"/>
      <w:marTop w:val="0"/>
      <w:marBottom w:val="0"/>
      <w:divBdr>
        <w:top w:val="none" w:sz="0" w:space="0" w:color="auto"/>
        <w:left w:val="none" w:sz="0" w:space="0" w:color="auto"/>
        <w:bottom w:val="none" w:sz="0" w:space="0" w:color="auto"/>
        <w:right w:val="none" w:sz="0" w:space="0" w:color="auto"/>
      </w:divBdr>
    </w:div>
    <w:div w:id="358822053">
      <w:bodyDiv w:val="1"/>
      <w:marLeft w:val="0"/>
      <w:marRight w:val="0"/>
      <w:marTop w:val="0"/>
      <w:marBottom w:val="0"/>
      <w:divBdr>
        <w:top w:val="none" w:sz="0" w:space="0" w:color="auto"/>
        <w:left w:val="none" w:sz="0" w:space="0" w:color="auto"/>
        <w:bottom w:val="none" w:sz="0" w:space="0" w:color="auto"/>
        <w:right w:val="none" w:sz="0" w:space="0" w:color="auto"/>
      </w:divBdr>
    </w:div>
    <w:div w:id="358966648">
      <w:bodyDiv w:val="1"/>
      <w:marLeft w:val="0"/>
      <w:marRight w:val="0"/>
      <w:marTop w:val="0"/>
      <w:marBottom w:val="0"/>
      <w:divBdr>
        <w:top w:val="none" w:sz="0" w:space="0" w:color="auto"/>
        <w:left w:val="none" w:sz="0" w:space="0" w:color="auto"/>
        <w:bottom w:val="none" w:sz="0" w:space="0" w:color="auto"/>
        <w:right w:val="none" w:sz="0" w:space="0" w:color="auto"/>
      </w:divBdr>
    </w:div>
    <w:div w:id="458571083">
      <w:bodyDiv w:val="1"/>
      <w:marLeft w:val="0"/>
      <w:marRight w:val="0"/>
      <w:marTop w:val="0"/>
      <w:marBottom w:val="0"/>
      <w:divBdr>
        <w:top w:val="none" w:sz="0" w:space="0" w:color="auto"/>
        <w:left w:val="none" w:sz="0" w:space="0" w:color="auto"/>
        <w:bottom w:val="none" w:sz="0" w:space="0" w:color="auto"/>
        <w:right w:val="none" w:sz="0" w:space="0" w:color="auto"/>
      </w:divBdr>
    </w:div>
    <w:div w:id="463543934">
      <w:bodyDiv w:val="1"/>
      <w:marLeft w:val="0"/>
      <w:marRight w:val="0"/>
      <w:marTop w:val="0"/>
      <w:marBottom w:val="0"/>
      <w:divBdr>
        <w:top w:val="none" w:sz="0" w:space="0" w:color="auto"/>
        <w:left w:val="none" w:sz="0" w:space="0" w:color="auto"/>
        <w:bottom w:val="none" w:sz="0" w:space="0" w:color="auto"/>
        <w:right w:val="none" w:sz="0" w:space="0" w:color="auto"/>
      </w:divBdr>
      <w:divsChild>
        <w:div w:id="246615828">
          <w:marLeft w:val="0"/>
          <w:marRight w:val="0"/>
          <w:marTop w:val="0"/>
          <w:marBottom w:val="0"/>
          <w:divBdr>
            <w:top w:val="none" w:sz="0" w:space="0" w:color="auto"/>
            <w:left w:val="none" w:sz="0" w:space="0" w:color="auto"/>
            <w:bottom w:val="none" w:sz="0" w:space="0" w:color="auto"/>
            <w:right w:val="none" w:sz="0" w:space="0" w:color="auto"/>
          </w:divBdr>
          <w:divsChild>
            <w:div w:id="1316180578">
              <w:marLeft w:val="0"/>
              <w:marRight w:val="0"/>
              <w:marTop w:val="0"/>
              <w:marBottom w:val="0"/>
              <w:divBdr>
                <w:top w:val="none" w:sz="0" w:space="0" w:color="auto"/>
                <w:left w:val="none" w:sz="0" w:space="0" w:color="auto"/>
                <w:bottom w:val="none" w:sz="0" w:space="0" w:color="auto"/>
                <w:right w:val="none" w:sz="0" w:space="0" w:color="auto"/>
              </w:divBdr>
              <w:divsChild>
                <w:div w:id="2141921484">
                  <w:marLeft w:val="0"/>
                  <w:marRight w:val="0"/>
                  <w:marTop w:val="0"/>
                  <w:marBottom w:val="0"/>
                  <w:divBdr>
                    <w:top w:val="none" w:sz="0" w:space="0" w:color="auto"/>
                    <w:left w:val="none" w:sz="0" w:space="0" w:color="auto"/>
                    <w:bottom w:val="none" w:sz="0" w:space="0" w:color="auto"/>
                    <w:right w:val="none" w:sz="0" w:space="0" w:color="auto"/>
                  </w:divBdr>
                  <w:divsChild>
                    <w:div w:id="1195194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0032054">
          <w:marLeft w:val="0"/>
          <w:marRight w:val="0"/>
          <w:marTop w:val="0"/>
          <w:marBottom w:val="0"/>
          <w:divBdr>
            <w:top w:val="none" w:sz="0" w:space="0" w:color="auto"/>
            <w:left w:val="none" w:sz="0" w:space="0" w:color="auto"/>
            <w:bottom w:val="none" w:sz="0" w:space="0" w:color="auto"/>
            <w:right w:val="none" w:sz="0" w:space="0" w:color="auto"/>
          </w:divBdr>
          <w:divsChild>
            <w:div w:id="1017731552">
              <w:marLeft w:val="0"/>
              <w:marRight w:val="0"/>
              <w:marTop w:val="0"/>
              <w:marBottom w:val="0"/>
              <w:divBdr>
                <w:top w:val="none" w:sz="0" w:space="0" w:color="auto"/>
                <w:left w:val="none" w:sz="0" w:space="0" w:color="auto"/>
                <w:bottom w:val="none" w:sz="0" w:space="0" w:color="auto"/>
                <w:right w:val="none" w:sz="0" w:space="0" w:color="auto"/>
              </w:divBdr>
              <w:divsChild>
                <w:div w:id="1223633441">
                  <w:marLeft w:val="0"/>
                  <w:marRight w:val="0"/>
                  <w:marTop w:val="0"/>
                  <w:marBottom w:val="0"/>
                  <w:divBdr>
                    <w:top w:val="none" w:sz="0" w:space="0" w:color="auto"/>
                    <w:left w:val="none" w:sz="0" w:space="0" w:color="auto"/>
                    <w:bottom w:val="none" w:sz="0" w:space="0" w:color="auto"/>
                    <w:right w:val="none" w:sz="0" w:space="0" w:color="auto"/>
                  </w:divBdr>
                  <w:divsChild>
                    <w:div w:id="84960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3956457">
      <w:bodyDiv w:val="1"/>
      <w:marLeft w:val="0"/>
      <w:marRight w:val="0"/>
      <w:marTop w:val="0"/>
      <w:marBottom w:val="0"/>
      <w:divBdr>
        <w:top w:val="none" w:sz="0" w:space="0" w:color="auto"/>
        <w:left w:val="none" w:sz="0" w:space="0" w:color="auto"/>
        <w:bottom w:val="none" w:sz="0" w:space="0" w:color="auto"/>
        <w:right w:val="none" w:sz="0" w:space="0" w:color="auto"/>
      </w:divBdr>
      <w:divsChild>
        <w:div w:id="1178423457">
          <w:marLeft w:val="0"/>
          <w:marRight w:val="0"/>
          <w:marTop w:val="0"/>
          <w:marBottom w:val="0"/>
          <w:divBdr>
            <w:top w:val="none" w:sz="0" w:space="0" w:color="auto"/>
            <w:left w:val="none" w:sz="0" w:space="0" w:color="auto"/>
            <w:bottom w:val="none" w:sz="0" w:space="0" w:color="auto"/>
            <w:right w:val="none" w:sz="0" w:space="0" w:color="auto"/>
          </w:divBdr>
          <w:divsChild>
            <w:div w:id="1482429546">
              <w:marLeft w:val="0"/>
              <w:marRight w:val="0"/>
              <w:marTop w:val="0"/>
              <w:marBottom w:val="0"/>
              <w:divBdr>
                <w:top w:val="none" w:sz="0" w:space="0" w:color="auto"/>
                <w:left w:val="none" w:sz="0" w:space="0" w:color="auto"/>
                <w:bottom w:val="none" w:sz="0" w:space="0" w:color="auto"/>
                <w:right w:val="none" w:sz="0" w:space="0" w:color="auto"/>
              </w:divBdr>
              <w:divsChild>
                <w:div w:id="568229729">
                  <w:marLeft w:val="0"/>
                  <w:marRight w:val="0"/>
                  <w:marTop w:val="0"/>
                  <w:marBottom w:val="0"/>
                  <w:divBdr>
                    <w:top w:val="none" w:sz="0" w:space="0" w:color="auto"/>
                    <w:left w:val="none" w:sz="0" w:space="0" w:color="auto"/>
                    <w:bottom w:val="none" w:sz="0" w:space="0" w:color="auto"/>
                    <w:right w:val="none" w:sz="0" w:space="0" w:color="auto"/>
                  </w:divBdr>
                  <w:divsChild>
                    <w:div w:id="1412192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9623683">
          <w:marLeft w:val="0"/>
          <w:marRight w:val="0"/>
          <w:marTop w:val="0"/>
          <w:marBottom w:val="0"/>
          <w:divBdr>
            <w:top w:val="none" w:sz="0" w:space="0" w:color="auto"/>
            <w:left w:val="none" w:sz="0" w:space="0" w:color="auto"/>
            <w:bottom w:val="none" w:sz="0" w:space="0" w:color="auto"/>
            <w:right w:val="none" w:sz="0" w:space="0" w:color="auto"/>
          </w:divBdr>
          <w:divsChild>
            <w:div w:id="536745235">
              <w:marLeft w:val="0"/>
              <w:marRight w:val="0"/>
              <w:marTop w:val="0"/>
              <w:marBottom w:val="0"/>
              <w:divBdr>
                <w:top w:val="none" w:sz="0" w:space="0" w:color="auto"/>
                <w:left w:val="none" w:sz="0" w:space="0" w:color="auto"/>
                <w:bottom w:val="none" w:sz="0" w:space="0" w:color="auto"/>
                <w:right w:val="none" w:sz="0" w:space="0" w:color="auto"/>
              </w:divBdr>
              <w:divsChild>
                <w:div w:id="1952470877">
                  <w:marLeft w:val="0"/>
                  <w:marRight w:val="0"/>
                  <w:marTop w:val="0"/>
                  <w:marBottom w:val="0"/>
                  <w:divBdr>
                    <w:top w:val="none" w:sz="0" w:space="0" w:color="auto"/>
                    <w:left w:val="none" w:sz="0" w:space="0" w:color="auto"/>
                    <w:bottom w:val="none" w:sz="0" w:space="0" w:color="auto"/>
                    <w:right w:val="none" w:sz="0" w:space="0" w:color="auto"/>
                  </w:divBdr>
                  <w:divsChild>
                    <w:div w:id="1525946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8087541">
      <w:bodyDiv w:val="1"/>
      <w:marLeft w:val="0"/>
      <w:marRight w:val="0"/>
      <w:marTop w:val="0"/>
      <w:marBottom w:val="0"/>
      <w:divBdr>
        <w:top w:val="none" w:sz="0" w:space="0" w:color="auto"/>
        <w:left w:val="none" w:sz="0" w:space="0" w:color="auto"/>
        <w:bottom w:val="none" w:sz="0" w:space="0" w:color="auto"/>
        <w:right w:val="none" w:sz="0" w:space="0" w:color="auto"/>
      </w:divBdr>
    </w:div>
    <w:div w:id="785586569">
      <w:bodyDiv w:val="1"/>
      <w:marLeft w:val="0"/>
      <w:marRight w:val="0"/>
      <w:marTop w:val="0"/>
      <w:marBottom w:val="0"/>
      <w:divBdr>
        <w:top w:val="none" w:sz="0" w:space="0" w:color="auto"/>
        <w:left w:val="none" w:sz="0" w:space="0" w:color="auto"/>
        <w:bottom w:val="none" w:sz="0" w:space="0" w:color="auto"/>
        <w:right w:val="none" w:sz="0" w:space="0" w:color="auto"/>
      </w:divBdr>
    </w:div>
    <w:div w:id="1276328208">
      <w:bodyDiv w:val="1"/>
      <w:marLeft w:val="0"/>
      <w:marRight w:val="0"/>
      <w:marTop w:val="0"/>
      <w:marBottom w:val="0"/>
      <w:divBdr>
        <w:top w:val="none" w:sz="0" w:space="0" w:color="auto"/>
        <w:left w:val="none" w:sz="0" w:space="0" w:color="auto"/>
        <w:bottom w:val="none" w:sz="0" w:space="0" w:color="auto"/>
        <w:right w:val="none" w:sz="0" w:space="0" w:color="auto"/>
      </w:divBdr>
    </w:div>
    <w:div w:id="1671179689">
      <w:bodyDiv w:val="1"/>
      <w:marLeft w:val="0"/>
      <w:marRight w:val="0"/>
      <w:marTop w:val="0"/>
      <w:marBottom w:val="0"/>
      <w:divBdr>
        <w:top w:val="none" w:sz="0" w:space="0" w:color="auto"/>
        <w:left w:val="none" w:sz="0" w:space="0" w:color="auto"/>
        <w:bottom w:val="none" w:sz="0" w:space="0" w:color="auto"/>
        <w:right w:val="none" w:sz="0" w:space="0" w:color="auto"/>
      </w:divBdr>
    </w:div>
    <w:div w:id="1699424860">
      <w:bodyDiv w:val="1"/>
      <w:marLeft w:val="0"/>
      <w:marRight w:val="0"/>
      <w:marTop w:val="0"/>
      <w:marBottom w:val="0"/>
      <w:divBdr>
        <w:top w:val="none" w:sz="0" w:space="0" w:color="auto"/>
        <w:left w:val="none" w:sz="0" w:space="0" w:color="auto"/>
        <w:bottom w:val="none" w:sz="0" w:space="0" w:color="auto"/>
        <w:right w:val="none" w:sz="0" w:space="0" w:color="auto"/>
      </w:divBdr>
    </w:div>
    <w:div w:id="1918781582">
      <w:bodyDiv w:val="1"/>
      <w:marLeft w:val="0"/>
      <w:marRight w:val="0"/>
      <w:marTop w:val="0"/>
      <w:marBottom w:val="0"/>
      <w:divBdr>
        <w:top w:val="none" w:sz="0" w:space="0" w:color="auto"/>
        <w:left w:val="none" w:sz="0" w:space="0" w:color="auto"/>
        <w:bottom w:val="none" w:sz="0" w:space="0" w:color="auto"/>
        <w:right w:val="none" w:sz="0" w:space="0" w:color="auto"/>
      </w:divBdr>
    </w:div>
    <w:div w:id="21053714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microsoft.com/office/2016/09/relationships/commentsIds" Target="commentsIds.xml"/><Relationship Id="rId18" Type="http://schemas.openxmlformats.org/officeDocument/2006/relationships/image" Target="media/image4.png"/><Relationship Id="rId26" Type="http://schemas.openxmlformats.org/officeDocument/2006/relationships/hyperlink" Target="https://doi.org/10.52076/eacad-v3i2.169" TargetMode="External"/><Relationship Id="rId3" Type="http://schemas.openxmlformats.org/officeDocument/2006/relationships/customXml" Target="../customXml/item3.xml"/><Relationship Id="rId21" Type="http://schemas.openxmlformats.org/officeDocument/2006/relationships/image" Target="media/image7.png"/><Relationship Id="rId34" Type="http://schemas.microsoft.com/office/2011/relationships/people" Target="people.xml"/><Relationship Id="rId7" Type="http://schemas.openxmlformats.org/officeDocument/2006/relationships/settings" Target="settings.xml"/><Relationship Id="rId12" Type="http://schemas.microsoft.com/office/2011/relationships/commentsExtended" Target="commentsExtended.xml"/><Relationship Id="rId17" Type="http://schemas.openxmlformats.org/officeDocument/2006/relationships/image" Target="media/image3.png"/><Relationship Id="rId25" Type="http://schemas.openxmlformats.org/officeDocument/2006/relationships/hyperlink" Target="https://periodicos.ufpe.br/revistas/index.php/gestaoorg/article/view/236505" TargetMode="External"/><Relationship Id="rId33"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2.png"/><Relationship Id="rId20" Type="http://schemas.openxmlformats.org/officeDocument/2006/relationships/image" Target="media/image6.png"/><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comments" Target="comments.xml"/><Relationship Id="rId24" Type="http://schemas.openxmlformats.org/officeDocument/2006/relationships/image" Target="media/image10.png"/><Relationship Id="rId32" Type="http://schemas.openxmlformats.org/officeDocument/2006/relationships/header" Target="header3.xml"/><Relationship Id="rId5" Type="http://schemas.openxmlformats.org/officeDocument/2006/relationships/numbering" Target="numbering.xml"/><Relationship Id="rId15" Type="http://schemas.openxmlformats.org/officeDocument/2006/relationships/image" Target="media/image1.png"/><Relationship Id="rId23" Type="http://schemas.openxmlformats.org/officeDocument/2006/relationships/image" Target="media/image9.png"/><Relationship Id="rId28" Type="http://schemas.openxmlformats.org/officeDocument/2006/relationships/hyperlink" Target="https://periodicos.ifg.edu.br/tecnia/article/view/950" TargetMode="External"/><Relationship Id="rId10" Type="http://schemas.openxmlformats.org/officeDocument/2006/relationships/endnotes" Target="endnotes.xml"/><Relationship Id="rId19" Type="http://schemas.openxmlformats.org/officeDocument/2006/relationships/image" Target="media/image5.png"/><Relationship Id="rId31"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 Id="rId14" Type="http://schemas.microsoft.com/office/2018/08/relationships/commentsExtensible" Target="commentsExtensible.xml"/><Relationship Id="rId22" Type="http://schemas.openxmlformats.org/officeDocument/2006/relationships/image" Target="media/image8.png"/><Relationship Id="rId27" Type="http://schemas.openxmlformats.org/officeDocument/2006/relationships/hyperlink" Target="https://ric.cps.sp.gov.br/handle/123456789/7388" TargetMode="External"/><Relationship Id="rId30" Type="http://schemas.openxmlformats.org/officeDocument/2006/relationships/header" Target="header2.xml"/><Relationship Id="rId35" Type="http://schemas.openxmlformats.org/officeDocument/2006/relationships/theme" Target="theme/theme1.xml"/><Relationship Id="rId8" Type="http://schemas.openxmlformats.org/officeDocument/2006/relationships/webSettings" Target="webSettings.xml"/></Relationships>
</file>

<file path=word/_rels/header1.xml.rels><?xml version="1.0" encoding="UTF-8" standalone="yes"?>
<Relationships xmlns="http://schemas.openxmlformats.org/package/2006/relationships"><Relationship Id="rId1" Type="http://schemas.openxmlformats.org/officeDocument/2006/relationships/image" Target="media/image11.jpeg"/></Relationships>
</file>

<file path=word/_rels/header2.xml.rels><?xml version="1.0" encoding="UTF-8" standalone="yes"?>
<Relationships xmlns="http://schemas.openxmlformats.org/package/2006/relationships"><Relationship Id="rId1" Type="http://schemas.openxmlformats.org/officeDocument/2006/relationships/image" Target="media/image12.png"/></Relationships>
</file>

<file path=word/_rels/header3.xml.rels><?xml version="1.0" encoding="UTF-8" standalone="yes"?>
<Relationships xmlns="http://schemas.openxmlformats.org/package/2006/relationships"><Relationship Id="rId1" Type="http://schemas.openxmlformats.org/officeDocument/2006/relationships/image" Target="media/image11.jpe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lcf76f155ced4ddcb4097134ff3c332f xmlns="bbc9319e-cf4d-4241-9aba-3ba39dc4c308">
      <Terms xmlns="http://schemas.microsoft.com/office/infopath/2007/PartnerControls"/>
    </lcf76f155ced4ddcb4097134ff3c332f>
    <TaxCatchAll xmlns="e5a465e6-ac21-41f8-8e8d-09e25e348b26" xsi:nil="true"/>
    <ReferenceId xmlns="bbc9319e-cf4d-4241-9aba-3ba39dc4c308" xsi:nil="true"/>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 ma:contentTypeID="0x010100BAFCA521B638184AB4E4A8FA5F9BF54E" ma:contentTypeVersion="11" ma:contentTypeDescription="Create a new document." ma:contentTypeScope="" ma:versionID="74d34dd1bd1fff684c86b9337ada4b81">
  <xsd:schema xmlns:xsd="http://www.w3.org/2001/XMLSchema" xmlns:xs="http://www.w3.org/2001/XMLSchema" xmlns:p="http://schemas.microsoft.com/office/2006/metadata/properties" xmlns:ns2="bbc9319e-cf4d-4241-9aba-3ba39dc4c308" xmlns:ns3="e5a465e6-ac21-41f8-8e8d-09e25e348b26" targetNamespace="http://schemas.microsoft.com/office/2006/metadata/properties" ma:root="true" ma:fieldsID="92c49ed78fce8720d78e2d3ce9d49521" ns2:_="" ns3:_="">
    <xsd:import namespace="bbc9319e-cf4d-4241-9aba-3ba39dc4c308"/>
    <xsd:import namespace="e5a465e6-ac21-41f8-8e8d-09e25e348b26"/>
    <xsd:element name="properties">
      <xsd:complexType>
        <xsd:sequence>
          <xsd:element name="documentManagement">
            <xsd:complexType>
              <xsd:all>
                <xsd:element ref="ns2:ReferenceId" minOccurs="0"/>
                <xsd:element ref="ns2:MediaServiceMetadata" minOccurs="0"/>
                <xsd:element ref="ns2:MediaServiceFastMetadata" minOccurs="0"/>
                <xsd:element ref="ns2:MediaServiceSearchProperties" minOccurs="0"/>
                <xsd:element ref="ns2:MediaServiceDateTaken" minOccurs="0"/>
                <xsd:element ref="ns2:lcf76f155ced4ddcb4097134ff3c332f" minOccurs="0"/>
                <xsd:element ref="ns3:TaxCatchAll"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bc9319e-cf4d-4241-9aba-3ba39dc4c308"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SearchProperties" ma:index="11" nillable="true" ma:displayName="MediaServiceSearchProperties" ma:hidden="true" ma:internalName="MediaServiceSearchProperties"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lcf76f155ced4ddcb4097134ff3c332f" ma:index="14" nillable="true" ma:taxonomy="true" ma:internalName="lcf76f155ced4ddcb4097134ff3c332f" ma:taxonomyFieldName="MediaServiceImageTags" ma:displayName="Image Tags" ma:readOnly="false" ma:fieldId="{5cf76f15-5ced-4ddc-b409-7134ff3c332f}" ma:taxonomyMulti="true" ma:sspId="3714fbfa-5ced-4307-b76a-786f22ad6a2b" ma:termSetId="09814cd3-568e-fe90-9814-8d621ff8fb84" ma:anchorId="fba54fb3-c3e1-fe81-a776-ca4b69148c4d" ma:open="true" ma:isKeyword="false">
      <xsd:complexType>
        <xsd:sequence>
          <xsd:element ref="pc:Terms" minOccurs="0" maxOccurs="1"/>
        </xsd:sequence>
      </xsd:complex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e5a465e6-ac21-41f8-8e8d-09e25e348b26" elementFormDefault="qualified">
    <xsd:import namespace="http://schemas.microsoft.com/office/2006/documentManagement/types"/>
    <xsd:import namespace="http://schemas.microsoft.com/office/infopath/2007/PartnerControls"/>
    <xsd:element name="TaxCatchAll" ma:index="15" nillable="true" ma:displayName="Taxonomy Catch All Column" ma:hidden="true" ma:list="{9ccd5826-8f83-4b17-b5b1-7e24276927e7}" ma:internalName="TaxCatchAll" ma:showField="CatchAllData" ma:web="e5a465e6-ac21-41f8-8e8d-09e25e348b26">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BD65D0E1-5DE9-4419-B884-516A45E2ECB0}">
  <ds:schemaRefs>
    <ds:schemaRef ds:uri="http://schemas.microsoft.com/sharepoint/v3/contenttype/forms"/>
  </ds:schemaRefs>
</ds:datastoreItem>
</file>

<file path=customXml/itemProps2.xml><?xml version="1.0" encoding="utf-8"?>
<ds:datastoreItem xmlns:ds="http://schemas.openxmlformats.org/officeDocument/2006/customXml" ds:itemID="{1756281E-06DA-4F79-91A7-D4D3CA2A4696}">
  <ds:schemaRefs>
    <ds:schemaRef ds:uri="http://schemas.microsoft.com/office/2006/metadata/properties"/>
    <ds:schemaRef ds:uri="http://schemas.microsoft.com/office/infopath/2007/PartnerControls"/>
    <ds:schemaRef ds:uri="bbc9319e-cf4d-4241-9aba-3ba39dc4c308"/>
    <ds:schemaRef ds:uri="e5a465e6-ac21-41f8-8e8d-09e25e348b26"/>
  </ds:schemaRefs>
</ds:datastoreItem>
</file>

<file path=customXml/itemProps3.xml><?xml version="1.0" encoding="utf-8"?>
<ds:datastoreItem xmlns:ds="http://schemas.openxmlformats.org/officeDocument/2006/customXml" ds:itemID="{8EC4F2F0-FDD8-4EF5-B519-F683EB6C1E61}">
  <ds:schemaRefs>
    <ds:schemaRef ds:uri="http://schemas.openxmlformats.org/officeDocument/2006/bibliography"/>
  </ds:schemaRefs>
</ds:datastoreItem>
</file>

<file path=customXml/itemProps4.xml><?xml version="1.0" encoding="utf-8"?>
<ds:datastoreItem xmlns:ds="http://schemas.openxmlformats.org/officeDocument/2006/customXml" ds:itemID="{2E9B2FA6-E0F1-49F0-90C9-0AB973172E5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bc9319e-cf4d-4241-9aba-3ba39dc4c308"/>
    <ds:schemaRef ds:uri="e5a465e6-ac21-41f8-8e8d-09e25e348b2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77</TotalTime>
  <Pages>15</Pages>
  <Words>2977</Words>
  <Characters>16080</Characters>
  <Application>Microsoft Office Word</Application>
  <DocSecurity>0</DocSecurity>
  <Lines>134</Lines>
  <Paragraphs>38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19019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Ariane Francine Serafim</dc:creator>
  <cp:keywords/>
  <dc:description/>
  <cp:lastModifiedBy>Caio Costa</cp:lastModifiedBy>
  <cp:revision>18</cp:revision>
  <dcterms:created xsi:type="dcterms:W3CDTF">2025-03-19T18:50:00Z</dcterms:created>
  <dcterms:modified xsi:type="dcterms:W3CDTF">2025-06-10T23:10:00Z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f380b4d-8a71-4241-982c-3816ad3ce8fc_Enabled">
    <vt:lpwstr>true</vt:lpwstr>
  </property>
  <property fmtid="{D5CDD505-2E9C-101B-9397-08002B2CF9AE}" pid="3" name="MSIP_Label_ff380b4d-8a71-4241-982c-3816ad3ce8fc_SetDate">
    <vt:lpwstr>2025-02-04T12:58:24Z</vt:lpwstr>
  </property>
  <property fmtid="{D5CDD505-2E9C-101B-9397-08002B2CF9AE}" pid="4" name="MSIP_Label_ff380b4d-8a71-4241-982c-3816ad3ce8fc_Method">
    <vt:lpwstr>Standard</vt:lpwstr>
  </property>
  <property fmtid="{D5CDD505-2E9C-101B-9397-08002B2CF9AE}" pid="5" name="MSIP_Label_ff380b4d-8a71-4241-982c-3816ad3ce8fc_Name">
    <vt:lpwstr>defa4170-0d19-0005-0004-bc88714345d2</vt:lpwstr>
  </property>
  <property fmtid="{D5CDD505-2E9C-101B-9397-08002B2CF9AE}" pid="6" name="MSIP_Label_ff380b4d-8a71-4241-982c-3816ad3ce8fc_SiteId">
    <vt:lpwstr>eabe64c5-68f5-4a76-8301-9577a679e449</vt:lpwstr>
  </property>
  <property fmtid="{D5CDD505-2E9C-101B-9397-08002B2CF9AE}" pid="7" name="MSIP_Label_ff380b4d-8a71-4241-982c-3816ad3ce8fc_ActionId">
    <vt:lpwstr>8fbe0b09-9f54-4be0-ba91-2ca5924170c0</vt:lpwstr>
  </property>
  <property fmtid="{D5CDD505-2E9C-101B-9397-08002B2CF9AE}" pid="8" name="MSIP_Label_ff380b4d-8a71-4241-982c-3816ad3ce8fc_ContentBits">
    <vt:lpwstr>0</vt:lpwstr>
  </property>
  <property fmtid="{D5CDD505-2E9C-101B-9397-08002B2CF9AE}" pid="9" name="ContentTypeId">
    <vt:lpwstr>0x010100BAFCA521B638184AB4E4A8FA5F9BF54E</vt:lpwstr>
  </property>
  <property fmtid="{D5CDD505-2E9C-101B-9397-08002B2CF9AE}" pid="10" name="MediaServiceImageTags">
    <vt:lpwstr/>
  </property>
</Properties>
</file>